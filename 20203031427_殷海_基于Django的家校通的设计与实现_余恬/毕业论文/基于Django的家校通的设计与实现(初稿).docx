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E16EB" w14:textId="77777777" w:rsidR="00F719B9" w:rsidRPr="00A20993" w:rsidRDefault="00F719B9">
      <w:pPr>
        <w:tabs>
          <w:tab w:val="left" w:pos="8400"/>
          <w:tab w:val="left" w:pos="9135"/>
        </w:tabs>
        <w:jc w:val="center"/>
        <w:rPr>
          <w:rFonts w:ascii="华文行楷" w:eastAsia="华文行楷"/>
          <w:color w:val="000000" w:themeColor="text1"/>
          <w:sz w:val="84"/>
          <w:szCs w:val="84"/>
        </w:rPr>
      </w:pPr>
      <w:bookmarkStart w:id="0" w:name="_Hlk135309380"/>
    </w:p>
    <w:p w14:paraId="42C5D988" w14:textId="77777777" w:rsidR="00F719B9" w:rsidRPr="00A20993" w:rsidRDefault="00F719B9" w:rsidP="00237ACE">
      <w:pPr>
        <w:spacing w:line="360" w:lineRule="auto"/>
        <w:rPr>
          <w:b/>
          <w:bCs/>
          <w:color w:val="000000" w:themeColor="text1"/>
          <w:sz w:val="52"/>
        </w:rPr>
      </w:pPr>
    </w:p>
    <w:p w14:paraId="3B37211B" w14:textId="77777777" w:rsidR="00F719B9" w:rsidRPr="00A20993" w:rsidRDefault="00000000">
      <w:pPr>
        <w:spacing w:line="360" w:lineRule="auto"/>
        <w:jc w:val="center"/>
        <w:rPr>
          <w:rFonts w:ascii="华文行楷" w:eastAsia="华文行楷" w:hAnsi="华文行楷" w:cs="华文行楷"/>
          <w:color w:val="000000" w:themeColor="text1"/>
          <w:sz w:val="84"/>
          <w:szCs w:val="84"/>
        </w:rPr>
      </w:pPr>
      <w:r w:rsidRPr="00A20993">
        <w:rPr>
          <w:rFonts w:ascii="华文行楷" w:eastAsia="华文行楷" w:hAnsi="华文行楷" w:cs="华文行楷" w:hint="eastAsia"/>
          <w:color w:val="000000" w:themeColor="text1"/>
          <w:sz w:val="84"/>
          <w:szCs w:val="84"/>
        </w:rPr>
        <w:t>东华理工大学长江学院</w:t>
      </w:r>
    </w:p>
    <w:p w14:paraId="4CFDD576" w14:textId="77777777" w:rsidR="00F719B9" w:rsidRPr="00A20993" w:rsidRDefault="00F719B9">
      <w:pPr>
        <w:spacing w:line="360" w:lineRule="auto"/>
        <w:rPr>
          <w:b/>
          <w:color w:val="000000" w:themeColor="text1"/>
          <w:sz w:val="52"/>
        </w:rPr>
      </w:pPr>
    </w:p>
    <w:p w14:paraId="40F2E2BD" w14:textId="77777777" w:rsidR="00F719B9" w:rsidRPr="00A20993" w:rsidRDefault="00000000">
      <w:pPr>
        <w:spacing w:line="360" w:lineRule="auto"/>
        <w:jc w:val="center"/>
        <w:rPr>
          <w:rFonts w:ascii="宋体" w:hAnsi="宋体" w:cs="宋体"/>
          <w:b/>
          <w:color w:val="000000" w:themeColor="text1"/>
          <w:sz w:val="52"/>
          <w:szCs w:val="52"/>
        </w:rPr>
      </w:pPr>
      <w:r w:rsidRPr="00A20993">
        <w:rPr>
          <w:rFonts w:ascii="宋体" w:hAnsi="宋体" w:cs="宋体" w:hint="eastAsia"/>
          <w:b/>
          <w:color w:val="000000" w:themeColor="text1"/>
          <w:sz w:val="52"/>
          <w:szCs w:val="52"/>
        </w:rPr>
        <w:t>本 科 生 毕 业 设 计</w:t>
      </w:r>
    </w:p>
    <w:p w14:paraId="40F14274" w14:textId="77777777" w:rsidR="00F719B9" w:rsidRPr="00A20993" w:rsidRDefault="00F719B9">
      <w:pPr>
        <w:spacing w:line="360" w:lineRule="auto"/>
        <w:rPr>
          <w:color w:val="000000" w:themeColor="text1"/>
        </w:rPr>
      </w:pPr>
    </w:p>
    <w:p w14:paraId="028F3529" w14:textId="77777777" w:rsidR="00F719B9" w:rsidRPr="00A20993" w:rsidRDefault="00F719B9">
      <w:pPr>
        <w:spacing w:line="360" w:lineRule="auto"/>
        <w:ind w:left="1080"/>
        <w:rPr>
          <w:b/>
          <w:color w:val="000000" w:themeColor="text1"/>
          <w:spacing w:val="20"/>
        </w:rPr>
      </w:pPr>
    </w:p>
    <w:p w14:paraId="4AF71147" w14:textId="77777777" w:rsidR="00F719B9" w:rsidRPr="00A20993" w:rsidRDefault="00F719B9">
      <w:pPr>
        <w:spacing w:line="360" w:lineRule="auto"/>
        <w:ind w:left="1080"/>
        <w:rPr>
          <w:b/>
          <w:color w:val="000000" w:themeColor="text1"/>
          <w:spacing w:val="20"/>
        </w:rPr>
      </w:pPr>
    </w:p>
    <w:p w14:paraId="035EB128" w14:textId="77777777" w:rsidR="00F719B9" w:rsidRPr="00A20993" w:rsidRDefault="00F719B9">
      <w:pPr>
        <w:spacing w:line="360" w:lineRule="auto"/>
        <w:rPr>
          <w:color w:val="000000" w:themeColor="text1"/>
        </w:rPr>
      </w:pPr>
    </w:p>
    <w:tbl>
      <w:tblPr>
        <w:tblW w:w="0" w:type="auto"/>
        <w:jc w:val="center"/>
        <w:tblLayout w:type="fixed"/>
        <w:tblLook w:val="04A0" w:firstRow="1" w:lastRow="0" w:firstColumn="1" w:lastColumn="0" w:noHBand="0" w:noVBand="1"/>
      </w:tblPr>
      <w:tblGrid>
        <w:gridCol w:w="1497"/>
        <w:gridCol w:w="540"/>
        <w:gridCol w:w="5542"/>
      </w:tblGrid>
      <w:tr w:rsidR="00A20993" w:rsidRPr="00A20993" w14:paraId="01B22A50" w14:textId="77777777">
        <w:trPr>
          <w:jc w:val="center"/>
        </w:trPr>
        <w:tc>
          <w:tcPr>
            <w:tcW w:w="1497" w:type="dxa"/>
            <w:vAlign w:val="center"/>
          </w:tcPr>
          <w:p w14:paraId="62BF0646"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论文题目</w:t>
            </w:r>
          </w:p>
        </w:tc>
        <w:tc>
          <w:tcPr>
            <w:tcW w:w="540" w:type="dxa"/>
            <w:vAlign w:val="center"/>
          </w:tcPr>
          <w:p w14:paraId="556094DA"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bottom w:val="single" w:sz="4" w:space="0" w:color="auto"/>
            </w:tcBorders>
            <w:vAlign w:val="bottom"/>
          </w:tcPr>
          <w:p w14:paraId="753B5ED6" w14:textId="0C8B2A1A"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基于</w:t>
            </w:r>
            <w:r w:rsidR="00E6322D" w:rsidRPr="00A20993">
              <w:rPr>
                <w:rFonts w:hint="eastAsia"/>
                <w:b/>
                <w:color w:val="000000" w:themeColor="text1"/>
                <w:sz w:val="28"/>
                <w:szCs w:val="28"/>
              </w:rPr>
              <w:t>Django</w:t>
            </w:r>
            <w:r w:rsidRPr="00A20993">
              <w:rPr>
                <w:rFonts w:hint="eastAsia"/>
                <w:b/>
                <w:color w:val="000000" w:themeColor="text1"/>
                <w:sz w:val="28"/>
                <w:szCs w:val="28"/>
              </w:rPr>
              <w:t>的</w:t>
            </w:r>
            <w:r w:rsidR="00D5371A" w:rsidRPr="00A20993">
              <w:rPr>
                <w:rFonts w:hint="eastAsia"/>
                <w:b/>
                <w:color w:val="000000" w:themeColor="text1"/>
                <w:sz w:val="28"/>
                <w:szCs w:val="28"/>
              </w:rPr>
              <w:t>家校通</w:t>
            </w:r>
            <w:r w:rsidR="00602260" w:rsidRPr="00A20993">
              <w:rPr>
                <w:rFonts w:hint="eastAsia"/>
                <w:b/>
                <w:color w:val="000000" w:themeColor="text1"/>
                <w:sz w:val="28"/>
                <w:szCs w:val="28"/>
              </w:rPr>
              <w:t>的</w:t>
            </w:r>
            <w:r w:rsidRPr="00A20993">
              <w:rPr>
                <w:rFonts w:hint="eastAsia"/>
                <w:b/>
                <w:color w:val="000000" w:themeColor="text1"/>
                <w:sz w:val="28"/>
                <w:szCs w:val="28"/>
              </w:rPr>
              <w:t>设计与实现</w:t>
            </w:r>
          </w:p>
        </w:tc>
      </w:tr>
      <w:tr w:rsidR="00A20993" w:rsidRPr="00A20993" w14:paraId="2EFC049D" w14:textId="77777777">
        <w:trPr>
          <w:jc w:val="center"/>
        </w:trPr>
        <w:tc>
          <w:tcPr>
            <w:tcW w:w="1497" w:type="dxa"/>
            <w:vAlign w:val="bottom"/>
          </w:tcPr>
          <w:p w14:paraId="2B0DE833"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姓名</w:t>
            </w:r>
          </w:p>
        </w:tc>
        <w:tc>
          <w:tcPr>
            <w:tcW w:w="540" w:type="dxa"/>
            <w:vAlign w:val="bottom"/>
          </w:tcPr>
          <w:p w14:paraId="4F91BBA7"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bottom w:val="single" w:sz="4" w:space="0" w:color="auto"/>
            </w:tcBorders>
            <w:vAlign w:val="bottom"/>
          </w:tcPr>
          <w:p w14:paraId="24D8DF52" w14:textId="7EF864DA" w:rsidR="00F719B9" w:rsidRPr="00A20993" w:rsidRDefault="00E6322D">
            <w:pPr>
              <w:spacing w:line="360" w:lineRule="auto"/>
              <w:jc w:val="center"/>
              <w:rPr>
                <w:b/>
                <w:color w:val="000000" w:themeColor="text1"/>
                <w:sz w:val="28"/>
                <w:szCs w:val="28"/>
              </w:rPr>
            </w:pPr>
            <w:r w:rsidRPr="00A20993">
              <w:rPr>
                <w:rFonts w:hint="eastAsia"/>
                <w:b/>
                <w:color w:val="000000" w:themeColor="text1"/>
                <w:sz w:val="28"/>
                <w:szCs w:val="28"/>
              </w:rPr>
              <w:t>殷海</w:t>
            </w:r>
          </w:p>
        </w:tc>
      </w:tr>
      <w:tr w:rsidR="00A20993" w:rsidRPr="00A20993" w14:paraId="6B1CAD9D" w14:textId="77777777">
        <w:trPr>
          <w:jc w:val="center"/>
        </w:trPr>
        <w:tc>
          <w:tcPr>
            <w:tcW w:w="1497" w:type="dxa"/>
            <w:vAlign w:val="bottom"/>
          </w:tcPr>
          <w:p w14:paraId="1549BAE1"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学号</w:t>
            </w:r>
          </w:p>
        </w:tc>
        <w:tc>
          <w:tcPr>
            <w:tcW w:w="540" w:type="dxa"/>
            <w:vAlign w:val="bottom"/>
          </w:tcPr>
          <w:p w14:paraId="4892F3EC"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bottom w:val="single" w:sz="4" w:space="0" w:color="auto"/>
            </w:tcBorders>
            <w:vAlign w:val="bottom"/>
          </w:tcPr>
          <w:p w14:paraId="48A488B0" w14:textId="43F3C011"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20</w:t>
            </w:r>
            <w:r w:rsidR="003F2B5D" w:rsidRPr="00A20993">
              <w:rPr>
                <w:b/>
                <w:color w:val="000000" w:themeColor="text1"/>
                <w:sz w:val="28"/>
                <w:szCs w:val="28"/>
              </w:rPr>
              <w:t>20</w:t>
            </w:r>
            <w:r w:rsidRPr="00A20993">
              <w:rPr>
                <w:rFonts w:hint="eastAsia"/>
                <w:b/>
                <w:color w:val="000000" w:themeColor="text1"/>
                <w:sz w:val="28"/>
                <w:szCs w:val="28"/>
              </w:rPr>
              <w:t>203</w:t>
            </w:r>
            <w:r w:rsidR="00E6322D" w:rsidRPr="00A20993">
              <w:rPr>
                <w:b/>
                <w:color w:val="000000" w:themeColor="text1"/>
                <w:sz w:val="28"/>
                <w:szCs w:val="28"/>
              </w:rPr>
              <w:t>1427</w:t>
            </w:r>
          </w:p>
        </w:tc>
      </w:tr>
      <w:tr w:rsidR="00A20993" w:rsidRPr="00A20993" w14:paraId="73705F76" w14:textId="77777777">
        <w:trPr>
          <w:jc w:val="center"/>
        </w:trPr>
        <w:tc>
          <w:tcPr>
            <w:tcW w:w="1497" w:type="dxa"/>
            <w:vAlign w:val="bottom"/>
          </w:tcPr>
          <w:p w14:paraId="463D4C88"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班级</w:t>
            </w:r>
          </w:p>
        </w:tc>
        <w:tc>
          <w:tcPr>
            <w:tcW w:w="540" w:type="dxa"/>
            <w:vAlign w:val="bottom"/>
          </w:tcPr>
          <w:p w14:paraId="38ADD7D8"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bottom w:val="single" w:sz="4" w:space="0" w:color="auto"/>
            </w:tcBorders>
            <w:vAlign w:val="bottom"/>
          </w:tcPr>
          <w:p w14:paraId="003E5C87" w14:textId="476CBED1" w:rsidR="00F719B9" w:rsidRPr="00A20993" w:rsidRDefault="003F2B5D">
            <w:pPr>
              <w:spacing w:line="360" w:lineRule="auto"/>
              <w:jc w:val="center"/>
              <w:rPr>
                <w:b/>
                <w:color w:val="000000" w:themeColor="text1"/>
                <w:sz w:val="28"/>
                <w:szCs w:val="28"/>
              </w:rPr>
            </w:pPr>
            <w:r w:rsidRPr="00A20993">
              <w:rPr>
                <w:b/>
                <w:color w:val="000000" w:themeColor="text1"/>
                <w:sz w:val="28"/>
                <w:szCs w:val="28"/>
              </w:rPr>
              <w:t>20</w:t>
            </w:r>
            <w:r w:rsidRPr="00A20993">
              <w:rPr>
                <w:rFonts w:hint="eastAsia"/>
                <w:b/>
                <w:color w:val="000000" w:themeColor="text1"/>
                <w:sz w:val="28"/>
                <w:szCs w:val="28"/>
              </w:rPr>
              <w:t>3031</w:t>
            </w:r>
            <w:r w:rsidR="00E6322D" w:rsidRPr="00A20993">
              <w:rPr>
                <w:b/>
                <w:color w:val="000000" w:themeColor="text1"/>
                <w:sz w:val="28"/>
                <w:szCs w:val="28"/>
              </w:rPr>
              <w:t>4</w:t>
            </w:r>
          </w:p>
        </w:tc>
      </w:tr>
      <w:tr w:rsidR="00A20993" w:rsidRPr="00A20993" w14:paraId="08E0A9CB" w14:textId="77777777">
        <w:trPr>
          <w:jc w:val="center"/>
        </w:trPr>
        <w:tc>
          <w:tcPr>
            <w:tcW w:w="1497" w:type="dxa"/>
            <w:vAlign w:val="bottom"/>
          </w:tcPr>
          <w:p w14:paraId="390B2974"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年级</w:t>
            </w:r>
          </w:p>
        </w:tc>
        <w:tc>
          <w:tcPr>
            <w:tcW w:w="540" w:type="dxa"/>
            <w:vAlign w:val="bottom"/>
          </w:tcPr>
          <w:p w14:paraId="7C422B77"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bottom w:val="single" w:sz="4" w:space="0" w:color="auto"/>
            </w:tcBorders>
            <w:vAlign w:val="bottom"/>
          </w:tcPr>
          <w:p w14:paraId="118A7CC1" w14:textId="3502290F"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20</w:t>
            </w:r>
            <w:r w:rsidR="003F2B5D" w:rsidRPr="00A20993">
              <w:rPr>
                <w:b/>
                <w:color w:val="000000" w:themeColor="text1"/>
                <w:sz w:val="28"/>
                <w:szCs w:val="28"/>
              </w:rPr>
              <w:t>20</w:t>
            </w:r>
            <w:r w:rsidRPr="00A20993">
              <w:rPr>
                <w:rFonts w:hint="eastAsia"/>
                <w:b/>
                <w:color w:val="000000" w:themeColor="text1"/>
                <w:sz w:val="28"/>
                <w:szCs w:val="28"/>
              </w:rPr>
              <w:t>级</w:t>
            </w:r>
          </w:p>
        </w:tc>
      </w:tr>
      <w:tr w:rsidR="00A20993" w:rsidRPr="00A20993" w14:paraId="0C15F51F" w14:textId="77777777">
        <w:trPr>
          <w:jc w:val="center"/>
        </w:trPr>
        <w:tc>
          <w:tcPr>
            <w:tcW w:w="1497" w:type="dxa"/>
            <w:vAlign w:val="bottom"/>
          </w:tcPr>
          <w:p w14:paraId="2DDE94A2"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专业</w:t>
            </w:r>
          </w:p>
        </w:tc>
        <w:tc>
          <w:tcPr>
            <w:tcW w:w="540" w:type="dxa"/>
            <w:vAlign w:val="bottom"/>
          </w:tcPr>
          <w:p w14:paraId="4EF8D40E"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tcBorders>
            <w:vAlign w:val="bottom"/>
          </w:tcPr>
          <w:p w14:paraId="3AEC08AF"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计算机科学与技术</w:t>
            </w:r>
          </w:p>
        </w:tc>
      </w:tr>
      <w:tr w:rsidR="00A20993" w:rsidRPr="00A20993" w14:paraId="3BE78B3E" w14:textId="77777777">
        <w:trPr>
          <w:jc w:val="center"/>
        </w:trPr>
        <w:tc>
          <w:tcPr>
            <w:tcW w:w="1497" w:type="dxa"/>
            <w:vAlign w:val="bottom"/>
          </w:tcPr>
          <w:p w14:paraId="41696E0B"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学院</w:t>
            </w:r>
          </w:p>
        </w:tc>
        <w:tc>
          <w:tcPr>
            <w:tcW w:w="540" w:type="dxa"/>
            <w:vAlign w:val="bottom"/>
          </w:tcPr>
          <w:p w14:paraId="04AF764A"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tcBorders>
            <w:vAlign w:val="bottom"/>
          </w:tcPr>
          <w:p w14:paraId="5A59A3A3"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信息工程系</w:t>
            </w:r>
          </w:p>
        </w:tc>
      </w:tr>
      <w:tr w:rsidR="00A20993" w:rsidRPr="00A20993" w14:paraId="535DEB12" w14:textId="77777777">
        <w:trPr>
          <w:jc w:val="center"/>
        </w:trPr>
        <w:tc>
          <w:tcPr>
            <w:tcW w:w="1497" w:type="dxa"/>
            <w:vAlign w:val="bottom"/>
          </w:tcPr>
          <w:p w14:paraId="3CD599FF" w14:textId="0E241DAE"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指导</w:t>
            </w:r>
            <w:r w:rsidR="00632B52" w:rsidRPr="00A20993">
              <w:rPr>
                <w:rFonts w:ascii="仿宋_GB2312" w:eastAsia="仿宋_GB2312" w:hint="eastAsia"/>
                <w:color w:val="000000" w:themeColor="text1"/>
                <w:sz w:val="28"/>
                <w:szCs w:val="28"/>
              </w:rPr>
              <w:t>教师</w:t>
            </w:r>
          </w:p>
        </w:tc>
        <w:tc>
          <w:tcPr>
            <w:tcW w:w="540" w:type="dxa"/>
            <w:vAlign w:val="bottom"/>
          </w:tcPr>
          <w:p w14:paraId="6981A89F"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bottom w:val="single" w:sz="4" w:space="0" w:color="auto"/>
            </w:tcBorders>
            <w:vAlign w:val="bottom"/>
          </w:tcPr>
          <w:p w14:paraId="2E2EC590"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余恬</w:t>
            </w:r>
          </w:p>
        </w:tc>
      </w:tr>
      <w:tr w:rsidR="00F719B9" w:rsidRPr="00A20993" w14:paraId="31B8D7A6" w14:textId="77777777">
        <w:trPr>
          <w:jc w:val="center"/>
        </w:trPr>
        <w:tc>
          <w:tcPr>
            <w:tcW w:w="1497" w:type="dxa"/>
          </w:tcPr>
          <w:p w14:paraId="550FEF80" w14:textId="77777777" w:rsidR="00F719B9" w:rsidRPr="00A20993" w:rsidRDefault="00000000">
            <w:pPr>
              <w:spacing w:line="360" w:lineRule="auto"/>
              <w:jc w:val="distribute"/>
              <w:rPr>
                <w:rFonts w:ascii="仿宋_GB2312" w:eastAsia="仿宋_GB2312"/>
                <w:color w:val="000000" w:themeColor="text1"/>
                <w:sz w:val="28"/>
                <w:szCs w:val="28"/>
              </w:rPr>
            </w:pPr>
            <w:r w:rsidRPr="00A20993">
              <w:rPr>
                <w:rFonts w:ascii="仿宋_GB2312" w:eastAsia="仿宋_GB2312" w:hint="eastAsia"/>
                <w:color w:val="000000" w:themeColor="text1"/>
                <w:sz w:val="28"/>
                <w:szCs w:val="28"/>
              </w:rPr>
              <w:t>完成时间</w:t>
            </w:r>
          </w:p>
        </w:tc>
        <w:tc>
          <w:tcPr>
            <w:tcW w:w="540" w:type="dxa"/>
          </w:tcPr>
          <w:p w14:paraId="5F63D2CC" w14:textId="77777777"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w:t>
            </w:r>
          </w:p>
        </w:tc>
        <w:tc>
          <w:tcPr>
            <w:tcW w:w="5542" w:type="dxa"/>
            <w:tcBorders>
              <w:top w:val="single" w:sz="4" w:space="0" w:color="auto"/>
            </w:tcBorders>
            <w:vAlign w:val="bottom"/>
          </w:tcPr>
          <w:p w14:paraId="139AB906" w14:textId="25F9294C" w:rsidR="00F719B9" w:rsidRPr="00A20993" w:rsidRDefault="00000000">
            <w:pPr>
              <w:spacing w:line="360" w:lineRule="auto"/>
              <w:jc w:val="center"/>
              <w:rPr>
                <w:b/>
                <w:color w:val="000000" w:themeColor="text1"/>
                <w:sz w:val="28"/>
                <w:szCs w:val="28"/>
              </w:rPr>
            </w:pPr>
            <w:r w:rsidRPr="00A20993">
              <w:rPr>
                <w:rFonts w:hint="eastAsia"/>
                <w:b/>
                <w:color w:val="000000" w:themeColor="text1"/>
                <w:sz w:val="28"/>
                <w:szCs w:val="28"/>
              </w:rPr>
              <w:t>202</w:t>
            </w:r>
            <w:r w:rsidR="003F2B5D" w:rsidRPr="00A20993">
              <w:rPr>
                <w:b/>
                <w:color w:val="000000" w:themeColor="text1"/>
                <w:sz w:val="28"/>
                <w:szCs w:val="28"/>
              </w:rPr>
              <w:t>4</w:t>
            </w:r>
            <w:r w:rsidRPr="00A20993">
              <w:rPr>
                <w:b/>
                <w:color w:val="000000" w:themeColor="text1"/>
                <w:sz w:val="28"/>
                <w:szCs w:val="28"/>
              </w:rPr>
              <w:t>年</w:t>
            </w:r>
            <w:r w:rsidRPr="00A20993">
              <w:rPr>
                <w:b/>
                <w:color w:val="000000" w:themeColor="text1"/>
                <w:sz w:val="28"/>
                <w:szCs w:val="28"/>
              </w:rPr>
              <w:t xml:space="preserve"> </w:t>
            </w:r>
            <w:r w:rsidR="003F2B5D" w:rsidRPr="00A20993">
              <w:rPr>
                <w:rFonts w:hint="eastAsia"/>
                <w:b/>
                <w:color w:val="000000" w:themeColor="text1"/>
                <w:sz w:val="28"/>
                <w:szCs w:val="28"/>
              </w:rPr>
              <w:t>*</w:t>
            </w:r>
            <w:r w:rsidRPr="00A20993">
              <w:rPr>
                <w:b/>
                <w:color w:val="000000" w:themeColor="text1"/>
                <w:sz w:val="28"/>
                <w:szCs w:val="28"/>
              </w:rPr>
              <w:t>月</w:t>
            </w:r>
            <w:r w:rsidRPr="00A20993">
              <w:rPr>
                <w:rFonts w:hint="eastAsia"/>
                <w:b/>
                <w:color w:val="000000" w:themeColor="text1"/>
                <w:sz w:val="28"/>
                <w:szCs w:val="28"/>
              </w:rPr>
              <w:t xml:space="preserve"> </w:t>
            </w:r>
            <w:r w:rsidR="006A08C2" w:rsidRPr="00A20993">
              <w:rPr>
                <w:rFonts w:hint="eastAsia"/>
                <w:b/>
                <w:color w:val="000000" w:themeColor="text1"/>
                <w:sz w:val="28"/>
                <w:szCs w:val="28"/>
              </w:rPr>
              <w:t>**</w:t>
            </w:r>
            <w:r w:rsidRPr="00A20993">
              <w:rPr>
                <w:rFonts w:hint="eastAsia"/>
                <w:b/>
                <w:color w:val="000000" w:themeColor="text1"/>
                <w:sz w:val="28"/>
                <w:szCs w:val="28"/>
              </w:rPr>
              <w:t xml:space="preserve"> </w:t>
            </w:r>
            <w:r w:rsidRPr="00A20993">
              <w:rPr>
                <w:b/>
                <w:color w:val="000000" w:themeColor="text1"/>
                <w:sz w:val="28"/>
                <w:szCs w:val="28"/>
              </w:rPr>
              <w:t>日</w:t>
            </w:r>
          </w:p>
        </w:tc>
      </w:tr>
    </w:tbl>
    <w:p w14:paraId="1B35C530" w14:textId="77777777" w:rsidR="00F719B9" w:rsidRPr="00A20993" w:rsidRDefault="00F719B9">
      <w:pPr>
        <w:tabs>
          <w:tab w:val="left" w:pos="8400"/>
          <w:tab w:val="left" w:pos="9135"/>
        </w:tabs>
        <w:rPr>
          <w:rFonts w:ascii="宋体" w:hAnsi="宋体"/>
          <w:color w:val="000000" w:themeColor="text1"/>
          <w:szCs w:val="21"/>
        </w:rPr>
      </w:pPr>
    </w:p>
    <w:p w14:paraId="78DA79A8" w14:textId="77777777" w:rsidR="00F719B9" w:rsidRPr="00A20993" w:rsidRDefault="00F719B9">
      <w:pPr>
        <w:spacing w:line="300" w:lineRule="auto"/>
        <w:jc w:val="center"/>
        <w:rPr>
          <w:rFonts w:ascii="DengXian" w:eastAsia="楷体_GB2312" w:hAnsi="DengXian"/>
          <w:b/>
          <w:bCs/>
          <w:color w:val="000000" w:themeColor="text1"/>
          <w:sz w:val="32"/>
        </w:rPr>
      </w:pPr>
    </w:p>
    <w:p w14:paraId="0D856F77" w14:textId="77777777" w:rsidR="00237ACE" w:rsidRPr="00A20993" w:rsidRDefault="00237ACE">
      <w:pPr>
        <w:spacing w:line="300" w:lineRule="auto"/>
        <w:jc w:val="center"/>
        <w:rPr>
          <w:rFonts w:ascii="DengXian" w:eastAsia="楷体_GB2312" w:hAnsi="DengXian"/>
          <w:b/>
          <w:bCs/>
          <w:color w:val="000000" w:themeColor="text1"/>
          <w:sz w:val="32"/>
        </w:rPr>
      </w:pPr>
    </w:p>
    <w:p w14:paraId="707A1D36" w14:textId="77777777" w:rsidR="00F719B9" w:rsidRPr="00A20993" w:rsidRDefault="00000000">
      <w:pPr>
        <w:spacing w:line="300" w:lineRule="auto"/>
        <w:jc w:val="center"/>
        <w:rPr>
          <w:rFonts w:ascii="DengXian" w:eastAsia="楷体_GB2312" w:hAnsi="DengXian"/>
          <w:b/>
          <w:bCs/>
          <w:color w:val="000000" w:themeColor="text1"/>
          <w:sz w:val="32"/>
        </w:rPr>
      </w:pPr>
      <w:r w:rsidRPr="00A20993">
        <w:rPr>
          <w:rFonts w:ascii="DengXian" w:eastAsia="楷体_GB2312" w:hAnsi="DengXian" w:hint="eastAsia"/>
          <w:b/>
          <w:bCs/>
          <w:color w:val="000000" w:themeColor="text1"/>
          <w:sz w:val="32"/>
        </w:rPr>
        <w:lastRenderedPageBreak/>
        <w:t>作</w:t>
      </w:r>
      <w:r w:rsidRPr="00A20993">
        <w:rPr>
          <w:rFonts w:ascii="DengXian" w:eastAsia="楷体_GB2312" w:hAnsi="DengXian"/>
          <w:b/>
          <w:bCs/>
          <w:color w:val="000000" w:themeColor="text1"/>
          <w:sz w:val="32"/>
        </w:rPr>
        <w:t xml:space="preserve"> </w:t>
      </w:r>
      <w:r w:rsidRPr="00A20993">
        <w:rPr>
          <w:rFonts w:ascii="DengXian" w:eastAsia="楷体_GB2312" w:hAnsi="DengXian" w:hint="eastAsia"/>
          <w:b/>
          <w:bCs/>
          <w:color w:val="000000" w:themeColor="text1"/>
          <w:sz w:val="32"/>
        </w:rPr>
        <w:t>者</w:t>
      </w:r>
      <w:r w:rsidRPr="00A20993">
        <w:rPr>
          <w:rFonts w:ascii="DengXian" w:eastAsia="楷体_GB2312" w:hAnsi="DengXian"/>
          <w:b/>
          <w:bCs/>
          <w:color w:val="000000" w:themeColor="text1"/>
          <w:sz w:val="32"/>
        </w:rPr>
        <w:t xml:space="preserve"> </w:t>
      </w:r>
      <w:r w:rsidRPr="00A20993">
        <w:rPr>
          <w:rFonts w:ascii="DengXian" w:eastAsia="楷体_GB2312" w:hAnsi="DengXian" w:hint="eastAsia"/>
          <w:b/>
          <w:bCs/>
          <w:color w:val="000000" w:themeColor="text1"/>
          <w:sz w:val="32"/>
        </w:rPr>
        <w:t>声</w:t>
      </w:r>
      <w:r w:rsidRPr="00A20993">
        <w:rPr>
          <w:rFonts w:ascii="DengXian" w:eastAsia="楷体_GB2312" w:hAnsi="DengXian"/>
          <w:b/>
          <w:bCs/>
          <w:color w:val="000000" w:themeColor="text1"/>
          <w:sz w:val="32"/>
        </w:rPr>
        <w:t xml:space="preserve"> </w:t>
      </w:r>
      <w:r w:rsidRPr="00A20993">
        <w:rPr>
          <w:rFonts w:ascii="DengXian" w:eastAsia="楷体_GB2312" w:hAnsi="DengXian" w:hint="eastAsia"/>
          <w:b/>
          <w:bCs/>
          <w:color w:val="000000" w:themeColor="text1"/>
          <w:sz w:val="32"/>
        </w:rPr>
        <w:t>明</w:t>
      </w:r>
    </w:p>
    <w:p w14:paraId="17BF9223" w14:textId="74AEBFB4" w:rsidR="00F719B9" w:rsidRPr="00A20993" w:rsidRDefault="00000000">
      <w:pPr>
        <w:spacing w:after="120" w:line="300" w:lineRule="auto"/>
        <w:ind w:leftChars="200" w:left="420" w:firstLineChars="200" w:firstLine="560"/>
        <w:rPr>
          <w:rFonts w:eastAsia="楷体_GB2312"/>
          <w:iCs/>
          <w:color w:val="000000" w:themeColor="text1"/>
          <w:sz w:val="28"/>
          <w:szCs w:val="28"/>
        </w:rPr>
      </w:pPr>
      <w:r w:rsidRPr="00A20993">
        <w:rPr>
          <w:rFonts w:eastAsia="楷体_GB2312" w:hint="eastAsia"/>
          <w:iCs/>
          <w:color w:val="000000" w:themeColor="text1"/>
          <w:sz w:val="28"/>
          <w:szCs w:val="28"/>
        </w:rPr>
        <w:t>本人以信誉郑重声明：所呈交的学位毕业设计（论文），是本人在指导</w:t>
      </w:r>
      <w:r w:rsidR="00632B52" w:rsidRPr="00A20993">
        <w:rPr>
          <w:rFonts w:eastAsia="楷体_GB2312" w:hint="eastAsia"/>
          <w:iCs/>
          <w:color w:val="000000" w:themeColor="text1"/>
          <w:sz w:val="28"/>
          <w:szCs w:val="28"/>
        </w:rPr>
        <w:t>教师</w:t>
      </w:r>
      <w:r w:rsidRPr="00A20993">
        <w:rPr>
          <w:rFonts w:eastAsia="楷体_GB2312" w:hint="eastAsia"/>
          <w:iCs/>
          <w:color w:val="000000" w:themeColor="text1"/>
          <w:sz w:val="28"/>
          <w:szCs w:val="28"/>
        </w:rPr>
        <w:t>指导下由本人独立撰写完成的，没有剽窃、抄袭、造假等违反道德、学术规范和其他侵权行为。文中引用他人的文献、数据、图件、资料均已明确标注出，不包含他人成果及为获得东华理工大学或其他教育机构的学位或证书而使用过的材料。对本设计（论文）的研究做出重要贡献的个人和集体，均已在文中以明确方式标明。本毕业设计（论文）引起的法律结果完全由本人承担。</w:t>
      </w:r>
    </w:p>
    <w:p w14:paraId="2B560363" w14:textId="77777777" w:rsidR="00F719B9" w:rsidRPr="00A20993" w:rsidRDefault="00000000">
      <w:pPr>
        <w:spacing w:after="120" w:line="300" w:lineRule="auto"/>
        <w:ind w:leftChars="200" w:left="420" w:firstLineChars="200" w:firstLine="560"/>
        <w:rPr>
          <w:rFonts w:eastAsia="楷体_GB2312"/>
          <w:iCs/>
          <w:color w:val="000000" w:themeColor="text1"/>
          <w:sz w:val="28"/>
          <w:szCs w:val="28"/>
        </w:rPr>
      </w:pPr>
      <w:r w:rsidRPr="00A20993">
        <w:rPr>
          <w:rFonts w:eastAsia="楷体_GB2312" w:hint="eastAsia"/>
          <w:iCs/>
          <w:color w:val="000000" w:themeColor="text1"/>
          <w:sz w:val="28"/>
          <w:szCs w:val="28"/>
        </w:rPr>
        <w:t>本毕业设计（论文）成果归东华理工大学长江学院所有。</w:t>
      </w:r>
    </w:p>
    <w:p w14:paraId="1DCCA90F" w14:textId="77777777" w:rsidR="00F719B9" w:rsidRPr="00A20993" w:rsidRDefault="00000000">
      <w:pPr>
        <w:spacing w:after="120" w:line="300" w:lineRule="auto"/>
        <w:ind w:leftChars="200" w:left="420" w:firstLineChars="200" w:firstLine="560"/>
        <w:rPr>
          <w:rFonts w:eastAsia="楷体_GB2312"/>
          <w:iCs/>
          <w:color w:val="000000" w:themeColor="text1"/>
          <w:sz w:val="28"/>
          <w:szCs w:val="28"/>
        </w:rPr>
      </w:pPr>
      <w:r w:rsidRPr="00A20993">
        <w:rPr>
          <w:rFonts w:eastAsia="楷体_GB2312" w:hint="eastAsia"/>
          <w:iCs/>
          <w:color w:val="000000" w:themeColor="text1"/>
          <w:sz w:val="28"/>
          <w:szCs w:val="28"/>
        </w:rPr>
        <w:t>特此声明。</w:t>
      </w:r>
    </w:p>
    <w:p w14:paraId="4F7E71D9" w14:textId="77777777" w:rsidR="00F719B9" w:rsidRPr="00A20993" w:rsidRDefault="00000000">
      <w:pPr>
        <w:spacing w:line="300" w:lineRule="auto"/>
        <w:ind w:firstLineChars="900" w:firstLine="2520"/>
        <w:rPr>
          <w:rFonts w:ascii="DengXian" w:eastAsia="楷体_GB2312" w:hAnsi="DengXian"/>
          <w:color w:val="000000" w:themeColor="text1"/>
          <w:sz w:val="28"/>
          <w:szCs w:val="28"/>
        </w:rPr>
      </w:pPr>
      <w:r w:rsidRPr="00A20993">
        <w:rPr>
          <w:rFonts w:ascii="DengXian" w:eastAsia="楷体_GB2312" w:hAnsi="DengXian" w:hint="eastAsia"/>
          <w:color w:val="000000" w:themeColor="text1"/>
          <w:sz w:val="28"/>
          <w:szCs w:val="28"/>
        </w:rPr>
        <w:t>毕业设计（论文）作者（签字）：</w:t>
      </w:r>
    </w:p>
    <w:p w14:paraId="40E28406" w14:textId="77777777" w:rsidR="00F719B9" w:rsidRPr="00A20993" w:rsidRDefault="00F719B9">
      <w:pPr>
        <w:spacing w:line="300" w:lineRule="auto"/>
        <w:ind w:firstLineChars="1425" w:firstLine="3990"/>
        <w:rPr>
          <w:rFonts w:ascii="DengXian" w:eastAsia="楷体_GB2312" w:hAnsi="DengXian"/>
          <w:color w:val="000000" w:themeColor="text1"/>
          <w:sz w:val="28"/>
          <w:szCs w:val="28"/>
        </w:rPr>
      </w:pPr>
    </w:p>
    <w:p w14:paraId="4CEFAD20" w14:textId="77777777" w:rsidR="00F719B9" w:rsidRPr="00A20993" w:rsidRDefault="00000000">
      <w:pPr>
        <w:spacing w:line="300" w:lineRule="auto"/>
        <w:ind w:firstLine="435"/>
        <w:rPr>
          <w:rFonts w:ascii="DengXian" w:eastAsia="楷体_GB2312" w:hAnsi="DengXian"/>
          <w:color w:val="000000" w:themeColor="text1"/>
          <w:sz w:val="28"/>
          <w:szCs w:val="28"/>
        </w:rPr>
      </w:pPr>
      <w:r w:rsidRPr="00A20993">
        <w:rPr>
          <w:rFonts w:ascii="DengXian" w:eastAsia="楷体_GB2312" w:hAnsi="DengXian"/>
          <w:color w:val="000000" w:themeColor="text1"/>
          <w:sz w:val="28"/>
          <w:szCs w:val="28"/>
        </w:rPr>
        <w:t xml:space="preserve">                            </w:t>
      </w:r>
      <w:r w:rsidRPr="00A20993">
        <w:rPr>
          <w:rFonts w:ascii="DengXian" w:eastAsia="楷体_GB2312" w:hAnsi="DengXian" w:hint="eastAsia"/>
          <w:color w:val="000000" w:themeColor="text1"/>
          <w:sz w:val="28"/>
          <w:szCs w:val="28"/>
        </w:rPr>
        <w:t>签字日期：</w:t>
      </w:r>
      <w:r w:rsidRPr="00A20993">
        <w:rPr>
          <w:rFonts w:ascii="DengXian" w:eastAsia="楷体_GB2312" w:hAnsi="DengXian"/>
          <w:color w:val="000000" w:themeColor="text1"/>
          <w:sz w:val="28"/>
          <w:szCs w:val="28"/>
        </w:rPr>
        <w:t xml:space="preserve">        </w:t>
      </w:r>
      <w:r w:rsidRPr="00A20993">
        <w:rPr>
          <w:rFonts w:ascii="DengXian" w:eastAsia="楷体_GB2312" w:hAnsi="DengXian" w:hint="eastAsia"/>
          <w:color w:val="000000" w:themeColor="text1"/>
          <w:sz w:val="28"/>
          <w:szCs w:val="28"/>
        </w:rPr>
        <w:t>年</w:t>
      </w:r>
      <w:r w:rsidRPr="00A20993">
        <w:rPr>
          <w:rFonts w:ascii="DengXian" w:eastAsia="楷体_GB2312" w:hAnsi="DengXian"/>
          <w:color w:val="000000" w:themeColor="text1"/>
          <w:sz w:val="28"/>
          <w:szCs w:val="28"/>
        </w:rPr>
        <w:t xml:space="preserve">   </w:t>
      </w:r>
      <w:r w:rsidRPr="00A20993">
        <w:rPr>
          <w:rFonts w:ascii="DengXian" w:eastAsia="楷体_GB2312" w:hAnsi="DengXian" w:hint="eastAsia"/>
          <w:color w:val="000000" w:themeColor="text1"/>
          <w:sz w:val="28"/>
          <w:szCs w:val="28"/>
        </w:rPr>
        <w:t>月</w:t>
      </w:r>
      <w:r w:rsidRPr="00A20993">
        <w:rPr>
          <w:rFonts w:ascii="DengXian" w:eastAsia="楷体_GB2312" w:hAnsi="DengXian"/>
          <w:color w:val="000000" w:themeColor="text1"/>
          <w:sz w:val="28"/>
          <w:szCs w:val="28"/>
        </w:rPr>
        <w:t xml:space="preserve">  </w:t>
      </w:r>
      <w:r w:rsidRPr="00A20993">
        <w:rPr>
          <w:rFonts w:ascii="DengXian" w:eastAsia="楷体_GB2312" w:hAnsi="DengXian" w:hint="eastAsia"/>
          <w:color w:val="000000" w:themeColor="text1"/>
          <w:sz w:val="28"/>
          <w:szCs w:val="28"/>
        </w:rPr>
        <w:t>日</w:t>
      </w:r>
    </w:p>
    <w:p w14:paraId="21D18163" w14:textId="77777777" w:rsidR="00F719B9" w:rsidRPr="00A20993" w:rsidRDefault="00000000">
      <w:pPr>
        <w:spacing w:line="300" w:lineRule="auto"/>
        <w:rPr>
          <w:rFonts w:ascii="宋体" w:hAnsi="宋体"/>
          <w:color w:val="000000" w:themeColor="text1"/>
          <w:szCs w:val="21"/>
        </w:rPr>
      </w:pPr>
      <w:r w:rsidRPr="00A20993">
        <w:rPr>
          <w:rFonts w:ascii="宋体" w:hAnsi="宋体" w:hint="eastAsia"/>
          <w:color w:val="000000" w:themeColor="text1"/>
          <w:szCs w:val="21"/>
        </w:rPr>
        <w:t xml:space="preserve">  </w:t>
      </w:r>
    </w:p>
    <w:p w14:paraId="7D5D87DB" w14:textId="77777777" w:rsidR="00F719B9" w:rsidRPr="00A20993" w:rsidRDefault="00000000">
      <w:pPr>
        <w:spacing w:after="120" w:line="300" w:lineRule="auto"/>
        <w:ind w:leftChars="200" w:left="420" w:firstLineChars="200" w:firstLine="560"/>
        <w:rPr>
          <w:rFonts w:eastAsia="楷体_GB2312"/>
          <w:iCs/>
          <w:color w:val="000000" w:themeColor="text1"/>
          <w:sz w:val="28"/>
          <w:szCs w:val="28"/>
        </w:rPr>
      </w:pPr>
      <w:r w:rsidRPr="00A20993">
        <w:rPr>
          <w:rFonts w:eastAsia="楷体_GB2312" w:hint="eastAsia"/>
          <w:iCs/>
          <w:color w:val="000000" w:themeColor="text1"/>
          <w:sz w:val="28"/>
          <w:szCs w:val="28"/>
        </w:rPr>
        <w:t>本人声明：该学位论文是本人指导学生完成的研究成果，已经审阅过论文的全部内容，并能够保证题目、关键词、摘要部分中英文内容的一致性和准确性。</w:t>
      </w:r>
    </w:p>
    <w:p w14:paraId="0831D50C" w14:textId="6975F3C3" w:rsidR="00F719B9" w:rsidRPr="00A20993" w:rsidRDefault="00000000">
      <w:pPr>
        <w:spacing w:after="120" w:line="300" w:lineRule="auto"/>
        <w:ind w:leftChars="200" w:left="420" w:firstLineChars="1350" w:firstLine="3780"/>
        <w:rPr>
          <w:rFonts w:eastAsia="楷体_GB2312"/>
          <w:iCs/>
          <w:color w:val="000000" w:themeColor="text1"/>
          <w:sz w:val="28"/>
          <w:szCs w:val="28"/>
        </w:rPr>
      </w:pPr>
      <w:r w:rsidRPr="00A20993">
        <w:rPr>
          <w:rFonts w:eastAsia="楷体_GB2312" w:hint="eastAsia"/>
          <w:iCs/>
          <w:color w:val="000000" w:themeColor="text1"/>
          <w:sz w:val="28"/>
          <w:szCs w:val="28"/>
        </w:rPr>
        <w:t>学位论文指导</w:t>
      </w:r>
      <w:r w:rsidR="00632B52" w:rsidRPr="00A20993">
        <w:rPr>
          <w:rFonts w:eastAsia="楷体_GB2312" w:hint="eastAsia"/>
          <w:iCs/>
          <w:color w:val="000000" w:themeColor="text1"/>
          <w:sz w:val="28"/>
          <w:szCs w:val="28"/>
        </w:rPr>
        <w:t>教师</w:t>
      </w:r>
      <w:r w:rsidRPr="00A20993">
        <w:rPr>
          <w:rFonts w:eastAsia="楷体_GB2312" w:hint="eastAsia"/>
          <w:iCs/>
          <w:color w:val="000000" w:themeColor="text1"/>
          <w:sz w:val="28"/>
          <w:szCs w:val="28"/>
        </w:rPr>
        <w:t>签名：</w:t>
      </w:r>
      <w:r w:rsidRPr="00A20993">
        <w:rPr>
          <w:rFonts w:eastAsia="楷体_GB2312"/>
          <w:iCs/>
          <w:color w:val="000000" w:themeColor="text1"/>
          <w:sz w:val="28"/>
          <w:szCs w:val="28"/>
        </w:rPr>
        <w:t xml:space="preserve">              </w:t>
      </w:r>
    </w:p>
    <w:p w14:paraId="7AC6E3D4" w14:textId="77777777" w:rsidR="00F719B9" w:rsidRPr="00A20993" w:rsidRDefault="00000000">
      <w:pPr>
        <w:spacing w:after="120" w:line="300" w:lineRule="auto"/>
        <w:ind w:leftChars="200" w:left="420"/>
        <w:jc w:val="right"/>
        <w:rPr>
          <w:rFonts w:eastAsia="楷体_GB2312"/>
          <w:iCs/>
          <w:color w:val="000000" w:themeColor="text1"/>
          <w:sz w:val="28"/>
          <w:szCs w:val="28"/>
        </w:rPr>
      </w:pPr>
      <w:r w:rsidRPr="00A20993">
        <w:rPr>
          <w:rFonts w:eastAsia="楷体_GB2312" w:hint="eastAsia"/>
          <w:iCs/>
          <w:color w:val="000000" w:themeColor="text1"/>
          <w:sz w:val="28"/>
          <w:szCs w:val="28"/>
        </w:rPr>
        <w:t>年</w:t>
      </w:r>
      <w:r w:rsidRPr="00A20993">
        <w:rPr>
          <w:rFonts w:eastAsia="楷体_GB2312"/>
          <w:iCs/>
          <w:color w:val="000000" w:themeColor="text1"/>
          <w:sz w:val="28"/>
          <w:szCs w:val="28"/>
        </w:rPr>
        <w:t xml:space="preserve">  </w:t>
      </w:r>
      <w:r w:rsidRPr="00A20993">
        <w:rPr>
          <w:rFonts w:eastAsia="楷体_GB2312" w:hint="eastAsia"/>
          <w:iCs/>
          <w:color w:val="000000" w:themeColor="text1"/>
          <w:sz w:val="28"/>
          <w:szCs w:val="28"/>
        </w:rPr>
        <w:t>月</w:t>
      </w:r>
      <w:r w:rsidRPr="00A20993">
        <w:rPr>
          <w:rFonts w:eastAsia="楷体_GB2312"/>
          <w:iCs/>
          <w:color w:val="000000" w:themeColor="text1"/>
          <w:sz w:val="28"/>
          <w:szCs w:val="28"/>
        </w:rPr>
        <w:t xml:space="preserve">  </w:t>
      </w:r>
      <w:r w:rsidRPr="00A20993">
        <w:rPr>
          <w:rFonts w:eastAsia="楷体_GB2312" w:hint="eastAsia"/>
          <w:iCs/>
          <w:color w:val="000000" w:themeColor="text1"/>
          <w:sz w:val="28"/>
          <w:szCs w:val="28"/>
        </w:rPr>
        <w:t>日</w:t>
      </w:r>
    </w:p>
    <w:p w14:paraId="3B1F3E3E" w14:textId="77777777" w:rsidR="00F719B9" w:rsidRPr="00A20993" w:rsidRDefault="00000000">
      <w:pPr>
        <w:tabs>
          <w:tab w:val="left" w:pos="623"/>
        </w:tabs>
        <w:spacing w:line="25" w:lineRule="atLeast"/>
        <w:jc w:val="left"/>
        <w:rPr>
          <w:rFonts w:ascii="宋体" w:hAnsi="宋体" w:cs="宋体"/>
          <w:color w:val="000000" w:themeColor="text1"/>
        </w:rPr>
      </w:pPr>
      <w:r w:rsidRPr="00A20993">
        <w:rPr>
          <w:rFonts w:ascii="宋体" w:hAnsi="宋体" w:cs="宋体" w:hint="eastAsia"/>
          <w:color w:val="000000" w:themeColor="text1"/>
        </w:rPr>
        <w:tab/>
      </w:r>
    </w:p>
    <w:p w14:paraId="38A39EAD" w14:textId="77777777" w:rsidR="00F719B9" w:rsidRPr="00A20993" w:rsidRDefault="00000000">
      <w:pPr>
        <w:rPr>
          <w:rFonts w:ascii="宋体" w:hAnsi="宋体" w:cs="宋体"/>
          <w:b/>
          <w:bCs/>
          <w:color w:val="000000" w:themeColor="text1"/>
          <w:sz w:val="36"/>
          <w:szCs w:val="36"/>
        </w:rPr>
      </w:pPr>
      <w:r w:rsidRPr="00A20993">
        <w:rPr>
          <w:rFonts w:ascii="宋体" w:hAnsi="宋体" w:cs="宋体" w:hint="eastAsia"/>
          <w:b/>
          <w:bCs/>
          <w:color w:val="000000" w:themeColor="text1"/>
          <w:sz w:val="36"/>
          <w:szCs w:val="36"/>
        </w:rPr>
        <w:br w:type="page"/>
      </w:r>
    </w:p>
    <w:p w14:paraId="780B17A1" w14:textId="77777777" w:rsidR="00F719B9" w:rsidRPr="00A20993" w:rsidRDefault="00F719B9">
      <w:pPr>
        <w:tabs>
          <w:tab w:val="left" w:pos="623"/>
        </w:tabs>
        <w:spacing w:line="25" w:lineRule="atLeast"/>
        <w:jc w:val="center"/>
        <w:rPr>
          <w:rFonts w:ascii="宋体" w:hAnsi="宋体" w:cs="宋体"/>
          <w:b/>
          <w:bCs/>
          <w:color w:val="000000" w:themeColor="text1"/>
          <w:sz w:val="36"/>
          <w:szCs w:val="36"/>
        </w:rPr>
      </w:pPr>
    </w:p>
    <w:p w14:paraId="5C9671F3" w14:textId="77777777" w:rsidR="00F719B9" w:rsidRPr="00A20993" w:rsidRDefault="00F719B9">
      <w:pPr>
        <w:tabs>
          <w:tab w:val="left" w:pos="623"/>
        </w:tabs>
        <w:spacing w:line="25" w:lineRule="atLeast"/>
        <w:jc w:val="center"/>
        <w:rPr>
          <w:rFonts w:ascii="宋体" w:hAnsi="宋体" w:cs="宋体"/>
          <w:b/>
          <w:bCs/>
          <w:color w:val="000000" w:themeColor="text1"/>
          <w:sz w:val="36"/>
          <w:szCs w:val="36"/>
        </w:rPr>
      </w:pPr>
    </w:p>
    <w:p w14:paraId="129E57DD" w14:textId="77777777" w:rsidR="00F719B9" w:rsidRPr="00A20993" w:rsidRDefault="00F719B9">
      <w:pPr>
        <w:tabs>
          <w:tab w:val="left" w:pos="623"/>
        </w:tabs>
        <w:spacing w:line="25" w:lineRule="atLeast"/>
        <w:jc w:val="center"/>
        <w:rPr>
          <w:rFonts w:ascii="宋体" w:hAnsi="宋体" w:cs="宋体"/>
          <w:b/>
          <w:bCs/>
          <w:color w:val="000000" w:themeColor="text1"/>
          <w:sz w:val="36"/>
          <w:szCs w:val="36"/>
        </w:rPr>
      </w:pPr>
    </w:p>
    <w:p w14:paraId="5F9D71EE" w14:textId="77777777" w:rsidR="00F719B9" w:rsidRPr="00A20993" w:rsidRDefault="00F719B9">
      <w:pPr>
        <w:tabs>
          <w:tab w:val="left" w:pos="623"/>
        </w:tabs>
        <w:spacing w:line="25" w:lineRule="atLeast"/>
        <w:jc w:val="center"/>
        <w:rPr>
          <w:rFonts w:ascii="宋体" w:hAnsi="宋体" w:cs="宋体"/>
          <w:b/>
          <w:bCs/>
          <w:color w:val="000000" w:themeColor="text1"/>
          <w:sz w:val="36"/>
          <w:szCs w:val="36"/>
        </w:rPr>
      </w:pPr>
    </w:p>
    <w:p w14:paraId="36289D97" w14:textId="77777777" w:rsidR="00F719B9" w:rsidRPr="00A20993" w:rsidRDefault="00F719B9">
      <w:pPr>
        <w:tabs>
          <w:tab w:val="left" w:pos="623"/>
        </w:tabs>
        <w:spacing w:line="25" w:lineRule="atLeast"/>
        <w:jc w:val="center"/>
        <w:rPr>
          <w:rFonts w:ascii="宋体" w:hAnsi="宋体" w:cs="宋体"/>
          <w:b/>
          <w:bCs/>
          <w:color w:val="000000" w:themeColor="text1"/>
          <w:sz w:val="36"/>
          <w:szCs w:val="36"/>
        </w:rPr>
      </w:pPr>
    </w:p>
    <w:p w14:paraId="4F32736F" w14:textId="51D9FAC1" w:rsidR="00F719B9" w:rsidRPr="00A20993" w:rsidRDefault="00E6322D">
      <w:pPr>
        <w:tabs>
          <w:tab w:val="left" w:pos="623"/>
        </w:tabs>
        <w:spacing w:line="25" w:lineRule="atLeast"/>
        <w:jc w:val="center"/>
        <w:rPr>
          <w:rFonts w:ascii="宋体" w:hAnsi="宋体" w:cs="宋体"/>
          <w:b/>
          <w:bCs/>
          <w:color w:val="000000" w:themeColor="text1"/>
          <w:sz w:val="36"/>
          <w:szCs w:val="36"/>
        </w:rPr>
      </w:pPr>
      <w:r w:rsidRPr="00A20993">
        <w:rPr>
          <w:rFonts w:ascii="宋体" w:hAnsi="宋体" w:cs="宋体" w:hint="eastAsia"/>
          <w:b/>
          <w:bCs/>
          <w:color w:val="000000" w:themeColor="text1"/>
          <w:sz w:val="36"/>
          <w:szCs w:val="36"/>
        </w:rPr>
        <w:t>基于Django的</w:t>
      </w:r>
      <w:r w:rsidR="00D5371A" w:rsidRPr="00A20993">
        <w:rPr>
          <w:rFonts w:ascii="宋体" w:hAnsi="宋体" w:cs="宋体" w:hint="eastAsia"/>
          <w:b/>
          <w:bCs/>
          <w:color w:val="000000" w:themeColor="text1"/>
          <w:sz w:val="36"/>
          <w:szCs w:val="36"/>
        </w:rPr>
        <w:t>家校通</w:t>
      </w:r>
      <w:r w:rsidRPr="00A20993">
        <w:rPr>
          <w:rFonts w:ascii="宋体" w:hAnsi="宋体" w:cs="宋体" w:hint="eastAsia"/>
          <w:b/>
          <w:bCs/>
          <w:color w:val="000000" w:themeColor="text1"/>
          <w:sz w:val="36"/>
          <w:szCs w:val="36"/>
        </w:rPr>
        <w:t>设计与实现</w:t>
      </w:r>
    </w:p>
    <w:p w14:paraId="5D835166" w14:textId="15266943" w:rsidR="00F719B9" w:rsidRPr="00A20993" w:rsidRDefault="00E6322D">
      <w:pPr>
        <w:tabs>
          <w:tab w:val="left" w:pos="623"/>
        </w:tabs>
        <w:spacing w:line="25" w:lineRule="atLeast"/>
        <w:jc w:val="center"/>
        <w:rPr>
          <w:rFonts w:ascii="宋体" w:hAnsi="宋体" w:cs="宋体"/>
          <w:b/>
          <w:bCs/>
          <w:color w:val="000000" w:themeColor="text1"/>
          <w:sz w:val="32"/>
          <w:szCs w:val="32"/>
        </w:rPr>
      </w:pPr>
      <w:r w:rsidRPr="00A20993">
        <w:rPr>
          <w:rFonts w:ascii="宋体" w:hAnsi="宋体" w:cs="宋体" w:hint="eastAsia"/>
          <w:b/>
          <w:bCs/>
          <w:color w:val="000000" w:themeColor="text1"/>
          <w:sz w:val="32"/>
          <w:szCs w:val="32"/>
        </w:rPr>
        <w:t>殷海</w:t>
      </w:r>
    </w:p>
    <w:p w14:paraId="11D69B5C" w14:textId="77777777" w:rsidR="00F719B9" w:rsidRPr="00A20993" w:rsidRDefault="00F719B9">
      <w:pPr>
        <w:tabs>
          <w:tab w:val="left" w:pos="623"/>
        </w:tabs>
        <w:spacing w:line="25" w:lineRule="atLeast"/>
        <w:jc w:val="center"/>
        <w:rPr>
          <w:rFonts w:ascii="宋体" w:hAnsi="宋体" w:cs="宋体"/>
          <w:b/>
          <w:bCs/>
          <w:color w:val="000000" w:themeColor="text1"/>
          <w:sz w:val="32"/>
          <w:szCs w:val="32"/>
        </w:rPr>
      </w:pPr>
    </w:p>
    <w:p w14:paraId="7112E213" w14:textId="77777777" w:rsidR="00F719B9" w:rsidRPr="00A20993" w:rsidRDefault="00F719B9">
      <w:pPr>
        <w:tabs>
          <w:tab w:val="left" w:pos="623"/>
        </w:tabs>
        <w:spacing w:line="25" w:lineRule="atLeast"/>
        <w:jc w:val="center"/>
        <w:rPr>
          <w:rFonts w:ascii="宋体" w:hAnsi="宋体" w:cs="宋体"/>
          <w:b/>
          <w:bCs/>
          <w:color w:val="000000" w:themeColor="text1"/>
          <w:sz w:val="32"/>
          <w:szCs w:val="32"/>
        </w:rPr>
      </w:pPr>
    </w:p>
    <w:p w14:paraId="7C77E1F1" w14:textId="40CD5163" w:rsidR="00F719B9" w:rsidRPr="00A20993" w:rsidRDefault="00E348C8">
      <w:pPr>
        <w:tabs>
          <w:tab w:val="left" w:pos="623"/>
        </w:tabs>
        <w:spacing w:line="25" w:lineRule="atLeast"/>
        <w:ind w:firstLineChars="200" w:firstLine="653"/>
        <w:jc w:val="center"/>
        <w:rPr>
          <w:b/>
          <w:bCs/>
          <w:color w:val="000000" w:themeColor="text1"/>
          <w:sz w:val="32"/>
          <w:szCs w:val="32"/>
        </w:rPr>
      </w:pPr>
      <w:r w:rsidRPr="00A20993">
        <w:rPr>
          <w:b/>
          <w:bCs/>
          <w:color w:val="000000" w:themeColor="text1"/>
          <w:sz w:val="32"/>
          <w:szCs w:val="32"/>
        </w:rPr>
        <w:t>Design and Implementation of Home-School Communication System Based on Django</w:t>
      </w:r>
    </w:p>
    <w:p w14:paraId="550239AF" w14:textId="256EADF8" w:rsidR="00F719B9" w:rsidRPr="00A20993" w:rsidRDefault="00E6322D">
      <w:pPr>
        <w:tabs>
          <w:tab w:val="left" w:pos="623"/>
        </w:tabs>
        <w:spacing w:line="25" w:lineRule="atLeast"/>
        <w:jc w:val="center"/>
        <w:outlineLvl w:val="0"/>
        <w:rPr>
          <w:b/>
          <w:bCs/>
          <w:color w:val="000000" w:themeColor="text1"/>
          <w:sz w:val="30"/>
          <w:szCs w:val="30"/>
        </w:rPr>
        <w:sectPr w:rsidR="00F719B9" w:rsidRPr="00A20993" w:rsidSect="00427980">
          <w:headerReference w:type="default" r:id="rId9"/>
          <w:pgSz w:w="11906" w:h="16838"/>
          <w:pgMar w:top="1587" w:right="1417" w:bottom="1417" w:left="1417" w:header="907" w:footer="850" w:gutter="0"/>
          <w:pgNumType w:start="1"/>
          <w:cols w:space="425"/>
          <w:docGrid w:type="lines" w:linePitch="312"/>
        </w:sectPr>
      </w:pPr>
      <w:bookmarkStart w:id="1" w:name="_Toc161943412"/>
      <w:r w:rsidRPr="00A20993">
        <w:rPr>
          <w:rFonts w:hint="eastAsia"/>
          <w:b/>
          <w:bCs/>
          <w:color w:val="000000" w:themeColor="text1"/>
          <w:sz w:val="30"/>
          <w:szCs w:val="30"/>
        </w:rPr>
        <w:t>Y</w:t>
      </w:r>
      <w:r w:rsidRPr="00A20993">
        <w:rPr>
          <w:b/>
          <w:bCs/>
          <w:color w:val="000000" w:themeColor="text1"/>
          <w:sz w:val="30"/>
          <w:szCs w:val="30"/>
        </w:rPr>
        <w:t>in Hai</w:t>
      </w:r>
      <w:bookmarkEnd w:id="1"/>
    </w:p>
    <w:p w14:paraId="516BD4B3" w14:textId="77777777" w:rsidR="00F719B9" w:rsidRPr="00A20993" w:rsidRDefault="00000000">
      <w:pPr>
        <w:pStyle w:val="10"/>
        <w:spacing w:line="25" w:lineRule="atLeast"/>
        <w:jc w:val="center"/>
        <w:rPr>
          <w:rFonts w:ascii="黑体" w:eastAsia="黑体" w:hAnsi="黑体" w:cs="宋体"/>
          <w:color w:val="000000" w:themeColor="text1"/>
          <w:sz w:val="36"/>
          <w:szCs w:val="36"/>
        </w:rPr>
      </w:pPr>
      <w:bookmarkStart w:id="2" w:name="_Toc136025469"/>
      <w:bookmarkStart w:id="3" w:name="_Toc26163"/>
      <w:bookmarkStart w:id="4" w:name="_Toc1266"/>
      <w:bookmarkStart w:id="5" w:name="_Toc14058"/>
      <w:bookmarkStart w:id="6" w:name="_Toc161943413"/>
      <w:r w:rsidRPr="00A20993">
        <w:rPr>
          <w:rFonts w:ascii="黑体" w:eastAsia="黑体" w:hAnsi="黑体" w:cs="黑体" w:hint="eastAsia"/>
          <w:color w:val="000000" w:themeColor="text1"/>
          <w:sz w:val="36"/>
          <w:szCs w:val="36"/>
        </w:rPr>
        <w:lastRenderedPageBreak/>
        <w:t>摘</w:t>
      </w:r>
      <w:r w:rsidRPr="00A20993">
        <w:rPr>
          <w:rFonts w:ascii="黑体" w:eastAsia="黑体" w:hAnsi="黑体" w:cs="黑体"/>
          <w:color w:val="000000" w:themeColor="text1"/>
          <w:sz w:val="36"/>
          <w:szCs w:val="36"/>
        </w:rPr>
        <w:t xml:space="preserve">  </w:t>
      </w:r>
      <w:r w:rsidRPr="00A20993">
        <w:rPr>
          <w:rFonts w:ascii="黑体" w:eastAsia="黑体" w:hAnsi="黑体" w:cs="黑体" w:hint="eastAsia"/>
          <w:color w:val="000000" w:themeColor="text1"/>
          <w:sz w:val="36"/>
          <w:szCs w:val="36"/>
        </w:rPr>
        <w:t>要</w:t>
      </w:r>
      <w:bookmarkEnd w:id="2"/>
      <w:bookmarkEnd w:id="3"/>
      <w:bookmarkEnd w:id="4"/>
      <w:bookmarkEnd w:id="5"/>
      <w:bookmarkEnd w:id="6"/>
    </w:p>
    <w:p w14:paraId="0B01C4CC" w14:textId="77777777" w:rsidR="00F078D2" w:rsidRPr="00A20993" w:rsidRDefault="00F078D2" w:rsidP="00EF72BC">
      <w:pPr>
        <w:pStyle w:val="21"/>
        <w:ind w:firstLineChars="0" w:firstLine="420"/>
        <w:rPr>
          <w:color w:val="000000" w:themeColor="text1"/>
        </w:rPr>
      </w:pPr>
    </w:p>
    <w:p w14:paraId="6521E0F2" w14:textId="0D74C723" w:rsidR="007515BA" w:rsidRPr="00A20993" w:rsidRDefault="00EF72BC" w:rsidP="00EF72BC">
      <w:pPr>
        <w:pStyle w:val="21"/>
        <w:ind w:firstLineChars="0" w:firstLine="420"/>
        <w:rPr>
          <w:color w:val="000000" w:themeColor="text1"/>
        </w:rPr>
      </w:pPr>
      <w:r w:rsidRPr="00A20993">
        <w:rPr>
          <w:rFonts w:hint="eastAsia"/>
          <w:color w:val="000000" w:themeColor="text1"/>
        </w:rPr>
        <w:t>本论文设计</w:t>
      </w:r>
      <w:r w:rsidR="00D038B9" w:rsidRPr="00A20993">
        <w:rPr>
          <w:rFonts w:hint="eastAsia"/>
          <w:color w:val="000000" w:themeColor="text1"/>
        </w:rPr>
        <w:t>与</w:t>
      </w:r>
      <w:r w:rsidRPr="00A20993">
        <w:rPr>
          <w:rFonts w:hint="eastAsia"/>
          <w:color w:val="000000" w:themeColor="text1"/>
        </w:rPr>
        <w:t>实现</w:t>
      </w:r>
      <w:del w:id="7" w:author="t Y" w:date="2024-03-19T21:25:00Z">
        <w:r w:rsidRPr="00A20993" w:rsidDel="006510BD">
          <w:rPr>
            <w:rFonts w:hint="eastAsia"/>
            <w:color w:val="000000" w:themeColor="text1"/>
          </w:rPr>
          <w:delText>一个</w:delText>
        </w:r>
      </w:del>
      <w:ins w:id="8" w:author="t Y" w:date="2024-03-19T21:25:00Z">
        <w:r w:rsidR="006510BD" w:rsidRPr="00A20993">
          <w:rPr>
            <w:rFonts w:hint="eastAsia"/>
            <w:color w:val="000000" w:themeColor="text1"/>
          </w:rPr>
          <w:t>的</w:t>
        </w:r>
      </w:ins>
      <w:r w:rsidRPr="00A20993">
        <w:rPr>
          <w:rFonts w:hint="eastAsia"/>
          <w:color w:val="000000" w:themeColor="text1"/>
        </w:rPr>
        <w:t>基于Django的</w:t>
      </w:r>
      <w:r w:rsidR="00D5371A" w:rsidRPr="00A20993">
        <w:rPr>
          <w:rFonts w:hint="eastAsia"/>
          <w:color w:val="000000" w:themeColor="text1"/>
        </w:rPr>
        <w:t>家校通</w:t>
      </w:r>
      <w:r w:rsidR="00D038B9" w:rsidRPr="00A20993">
        <w:rPr>
          <w:rFonts w:hint="eastAsia"/>
          <w:color w:val="000000" w:themeColor="text1"/>
        </w:rPr>
        <w:t>系统</w:t>
      </w:r>
      <w:r w:rsidRPr="00A20993">
        <w:rPr>
          <w:rFonts w:hint="eastAsia"/>
          <w:color w:val="000000" w:themeColor="text1"/>
        </w:rPr>
        <w:t>，旨在</w:t>
      </w:r>
      <w:del w:id="9" w:author="t Y" w:date="2024-03-19T21:26:00Z">
        <w:r w:rsidR="00E348C8" w:rsidRPr="00A20993" w:rsidDel="006510BD">
          <w:rPr>
            <w:rFonts w:hint="eastAsia"/>
            <w:color w:val="000000" w:themeColor="text1"/>
          </w:rPr>
          <w:delText>面向中小学阶段，</w:delText>
        </w:r>
        <w:r w:rsidR="00844C4B" w:rsidRPr="00A20993" w:rsidDel="006510BD">
          <w:rPr>
            <w:rFonts w:hint="eastAsia"/>
            <w:color w:val="000000" w:themeColor="text1"/>
          </w:rPr>
          <w:delText>为了</w:delText>
        </w:r>
        <w:r w:rsidRPr="00A20993" w:rsidDel="006510BD">
          <w:rPr>
            <w:rFonts w:hint="eastAsia"/>
            <w:color w:val="000000" w:themeColor="text1"/>
          </w:rPr>
          <w:delText>提高</w:delText>
        </w:r>
      </w:del>
      <w:ins w:id="10" w:author="t Y" w:date="2024-03-19T21:26:00Z">
        <w:r w:rsidR="006510BD" w:rsidRPr="00A20993">
          <w:rPr>
            <w:rFonts w:hint="eastAsia"/>
            <w:color w:val="000000" w:themeColor="text1"/>
          </w:rPr>
          <w:t>加强中小学</w:t>
        </w:r>
      </w:ins>
      <w:r w:rsidR="00301039" w:rsidRPr="00A20993">
        <w:rPr>
          <w:rFonts w:hint="eastAsia"/>
          <w:color w:val="000000" w:themeColor="text1"/>
        </w:rPr>
        <w:t>家庭和</w:t>
      </w:r>
      <w:r w:rsidR="00E348C8" w:rsidRPr="00A20993">
        <w:rPr>
          <w:rFonts w:hint="eastAsia"/>
          <w:color w:val="000000" w:themeColor="text1"/>
        </w:rPr>
        <w:t>班级</w:t>
      </w:r>
      <w:r w:rsidR="00D038B9" w:rsidRPr="00A20993">
        <w:rPr>
          <w:rFonts w:hint="eastAsia"/>
          <w:color w:val="000000" w:themeColor="text1"/>
        </w:rPr>
        <w:t>之间的</w:t>
      </w:r>
      <w:del w:id="11" w:author="t Y" w:date="2024-03-19T21:26:00Z">
        <w:r w:rsidRPr="00A20993" w:rsidDel="0028623B">
          <w:rPr>
            <w:rFonts w:hint="eastAsia"/>
            <w:color w:val="000000" w:themeColor="text1"/>
          </w:rPr>
          <w:delText>内的</w:delText>
        </w:r>
      </w:del>
      <w:r w:rsidRPr="00A20993">
        <w:rPr>
          <w:rFonts w:hint="eastAsia"/>
          <w:color w:val="000000" w:themeColor="text1"/>
        </w:rPr>
        <w:t>信息共享、</w:t>
      </w:r>
      <w:del w:id="12" w:author="t Y" w:date="2024-03-19T21:26:00Z">
        <w:r w:rsidRPr="00A20993" w:rsidDel="0028623B">
          <w:rPr>
            <w:rFonts w:hint="eastAsia"/>
            <w:color w:val="000000" w:themeColor="text1"/>
          </w:rPr>
          <w:delText>协作效率和</w:delText>
        </w:r>
      </w:del>
      <w:r w:rsidRPr="00A20993">
        <w:rPr>
          <w:rFonts w:hint="eastAsia"/>
          <w:color w:val="000000" w:themeColor="text1"/>
        </w:rPr>
        <w:t>学习管理</w:t>
      </w:r>
      <w:ins w:id="13" w:author="t Y" w:date="2024-03-19T21:26:00Z">
        <w:r w:rsidR="0028623B" w:rsidRPr="00A20993">
          <w:rPr>
            <w:rFonts w:hint="eastAsia"/>
            <w:color w:val="000000" w:themeColor="text1"/>
          </w:rPr>
          <w:t>和协作效率</w:t>
        </w:r>
      </w:ins>
      <w:r w:rsidRPr="00A20993">
        <w:rPr>
          <w:rFonts w:hint="eastAsia"/>
          <w:color w:val="000000" w:themeColor="text1"/>
        </w:rPr>
        <w:t>。</w:t>
      </w:r>
      <w:r w:rsidR="00B8434A" w:rsidRPr="00A20993">
        <w:rPr>
          <w:rFonts w:hint="eastAsia"/>
          <w:color w:val="000000" w:themeColor="text1"/>
        </w:rPr>
        <w:t>家校通</w:t>
      </w:r>
      <w:r w:rsidR="00E348C8" w:rsidRPr="00A20993">
        <w:rPr>
          <w:rFonts w:hint="eastAsia"/>
          <w:color w:val="000000" w:themeColor="text1"/>
        </w:rPr>
        <w:t>分为</w:t>
      </w:r>
      <w:r w:rsidR="009708D2" w:rsidRPr="00A20993">
        <w:rPr>
          <w:rFonts w:hint="eastAsia"/>
          <w:color w:val="000000" w:themeColor="text1"/>
        </w:rPr>
        <w:t>两</w:t>
      </w:r>
      <w:r w:rsidR="00E348C8" w:rsidRPr="00A20993">
        <w:rPr>
          <w:rFonts w:hint="eastAsia"/>
          <w:color w:val="000000" w:themeColor="text1"/>
        </w:rPr>
        <w:t>种不同的</w:t>
      </w:r>
      <w:r w:rsidR="007831C1" w:rsidRPr="00A20993">
        <w:rPr>
          <w:rFonts w:hint="eastAsia"/>
          <w:color w:val="000000" w:themeColor="text1"/>
        </w:rPr>
        <w:t>普通</w:t>
      </w:r>
      <w:r w:rsidR="009708D2" w:rsidRPr="00A20993">
        <w:rPr>
          <w:rFonts w:hint="eastAsia"/>
          <w:color w:val="000000" w:themeColor="text1"/>
        </w:rPr>
        <w:t>用户</w:t>
      </w:r>
      <w:r w:rsidR="00E348C8" w:rsidRPr="00A20993">
        <w:rPr>
          <w:rFonts w:hint="eastAsia"/>
          <w:color w:val="000000" w:themeColor="text1"/>
        </w:rPr>
        <w:t>角色，</w:t>
      </w:r>
      <w:r w:rsidR="00167C87" w:rsidRPr="00A20993">
        <w:rPr>
          <w:rFonts w:hint="eastAsia"/>
          <w:color w:val="000000" w:themeColor="text1"/>
        </w:rPr>
        <w:t>家庭用户和班主任用户，</w:t>
      </w:r>
      <w:r w:rsidR="00D038B9" w:rsidRPr="00A20993">
        <w:rPr>
          <w:rFonts w:hint="eastAsia"/>
          <w:color w:val="000000" w:themeColor="text1"/>
        </w:rPr>
        <w:t>系统为他们</w:t>
      </w:r>
      <w:r w:rsidRPr="00A20993">
        <w:rPr>
          <w:rFonts w:hint="eastAsia"/>
          <w:color w:val="000000" w:themeColor="text1"/>
        </w:rPr>
        <w:t>提供了各种协作和管理</w:t>
      </w:r>
      <w:r w:rsidR="004366FA" w:rsidRPr="00A20993">
        <w:rPr>
          <w:rFonts w:hint="eastAsia"/>
          <w:color w:val="000000" w:themeColor="text1"/>
        </w:rPr>
        <w:t>的</w:t>
      </w:r>
      <w:r w:rsidR="00D038B9" w:rsidRPr="00A20993">
        <w:rPr>
          <w:rFonts w:hint="eastAsia"/>
          <w:color w:val="000000" w:themeColor="text1"/>
        </w:rPr>
        <w:t>功能</w:t>
      </w:r>
      <w:r w:rsidRPr="00A20993">
        <w:rPr>
          <w:rFonts w:hint="eastAsia"/>
          <w:color w:val="000000" w:themeColor="text1"/>
        </w:rPr>
        <w:t>。</w:t>
      </w:r>
      <w:r w:rsidR="007831C1" w:rsidRPr="00A20993">
        <w:rPr>
          <w:rFonts w:hint="eastAsia"/>
          <w:color w:val="000000" w:themeColor="text1"/>
        </w:rPr>
        <w:t>Django自带的框架通过代码进行注册，系统</w:t>
      </w:r>
      <w:r w:rsidR="004366FA" w:rsidRPr="00A20993">
        <w:rPr>
          <w:rFonts w:hint="eastAsia"/>
          <w:color w:val="000000" w:themeColor="text1"/>
        </w:rPr>
        <w:t>将</w:t>
      </w:r>
      <w:r w:rsidR="007831C1" w:rsidRPr="00A20993">
        <w:rPr>
          <w:rFonts w:hint="eastAsia"/>
          <w:color w:val="000000" w:themeColor="text1"/>
        </w:rPr>
        <w:t>自动生成Django超级管理员用户，该用户拥有所有权限，方便</w:t>
      </w:r>
      <w:r w:rsidR="004366FA" w:rsidRPr="00A20993">
        <w:rPr>
          <w:rFonts w:hint="eastAsia"/>
          <w:color w:val="000000" w:themeColor="text1"/>
        </w:rPr>
        <w:t>管理用户，处理数据</w:t>
      </w:r>
      <w:r w:rsidR="007831C1" w:rsidRPr="00A20993">
        <w:rPr>
          <w:rFonts w:hint="eastAsia"/>
          <w:color w:val="000000" w:themeColor="text1"/>
        </w:rPr>
        <w:t>。</w:t>
      </w:r>
      <w:r w:rsidR="004366FA" w:rsidRPr="00A20993">
        <w:rPr>
          <w:rFonts w:hint="eastAsia"/>
          <w:color w:val="000000" w:themeColor="text1"/>
        </w:rPr>
        <w:t>家校通</w:t>
      </w:r>
      <w:r w:rsidR="00167C87" w:rsidRPr="00A20993">
        <w:rPr>
          <w:rFonts w:hint="eastAsia"/>
          <w:color w:val="000000" w:themeColor="text1"/>
        </w:rPr>
        <w:t>后端</w:t>
      </w:r>
      <w:r w:rsidR="004366FA" w:rsidRPr="00A20993">
        <w:rPr>
          <w:rFonts w:hint="eastAsia"/>
          <w:color w:val="000000" w:themeColor="text1"/>
        </w:rPr>
        <w:t>采</w:t>
      </w:r>
      <w:r w:rsidR="00167C87" w:rsidRPr="00A20993">
        <w:rPr>
          <w:rFonts w:hint="eastAsia"/>
          <w:color w:val="000000" w:themeColor="text1"/>
        </w:rPr>
        <w:t>用了Django框架，</w:t>
      </w:r>
      <w:del w:id="14" w:author="t Y" w:date="2024-03-19T21:27:00Z">
        <w:r w:rsidR="00167C87" w:rsidRPr="00A20993" w:rsidDel="0028623B">
          <w:rPr>
            <w:rFonts w:hint="eastAsia"/>
            <w:color w:val="000000" w:themeColor="text1"/>
          </w:rPr>
          <w:delText>我们</w:delText>
        </w:r>
      </w:del>
      <w:r w:rsidR="00167C87" w:rsidRPr="00A20993">
        <w:rPr>
          <w:rFonts w:hint="eastAsia"/>
          <w:color w:val="000000" w:themeColor="text1"/>
        </w:rPr>
        <w:t>成功地构建了一个功能丰富、易于使用的家校通。</w:t>
      </w:r>
      <w:r w:rsidR="00233D7A" w:rsidRPr="00A20993">
        <w:rPr>
          <w:rFonts w:hint="eastAsia"/>
          <w:color w:val="000000" w:themeColor="text1"/>
        </w:rPr>
        <w:t>前端使用Bootstrap框架，</w:t>
      </w:r>
      <w:r w:rsidR="009708D2" w:rsidRPr="00A20993">
        <w:rPr>
          <w:rFonts w:hint="eastAsia"/>
          <w:color w:val="000000" w:themeColor="text1"/>
        </w:rPr>
        <w:t>使</w:t>
      </w:r>
      <w:r w:rsidR="00233D7A" w:rsidRPr="00A20993">
        <w:rPr>
          <w:rFonts w:hint="eastAsia"/>
          <w:color w:val="000000" w:themeColor="text1"/>
        </w:rPr>
        <w:t>家校通系统的界面设计更美观、响应更快</w:t>
      </w:r>
      <w:r w:rsidR="004366FA" w:rsidRPr="00A20993">
        <w:rPr>
          <w:rFonts w:hint="eastAsia"/>
          <w:color w:val="000000" w:themeColor="text1"/>
        </w:rPr>
        <w:t>、</w:t>
      </w:r>
      <w:r w:rsidR="00233D7A" w:rsidRPr="00A20993">
        <w:rPr>
          <w:rFonts w:hint="eastAsia"/>
          <w:color w:val="000000" w:themeColor="text1"/>
        </w:rPr>
        <w:t>用户体验更好，提升了系统的社会可行性。</w:t>
      </w:r>
      <w:r w:rsidR="00B8434A" w:rsidRPr="00A20993">
        <w:rPr>
          <w:rFonts w:hint="eastAsia"/>
          <w:color w:val="000000" w:themeColor="text1"/>
        </w:rPr>
        <w:t>数据库采用Sqlite，使得家校通系统更轻量级、易于部署和跨平台，提高了系统的运行可行性。</w:t>
      </w:r>
      <w:del w:id="15" w:author="t Y" w:date="2024-03-20T10:12:00Z">
        <w:r w:rsidRPr="00A20993" w:rsidDel="00F12E07">
          <w:rPr>
            <w:rFonts w:hint="eastAsia"/>
            <w:color w:val="000000" w:themeColor="text1"/>
          </w:rPr>
          <w:delText>在设计和实现过程中，我充分利用了Django框架提供的功能和特性，如模型、视图、模板和表单等。</w:delText>
        </w:r>
      </w:del>
      <w:ins w:id="16" w:author="t Y" w:date="2024-03-20T10:13:00Z">
        <w:r w:rsidR="00F12E07" w:rsidRPr="00A20993">
          <w:rPr>
            <w:rFonts w:hint="eastAsia"/>
            <w:color w:val="000000" w:themeColor="text1"/>
          </w:rPr>
          <w:t>本文</w:t>
        </w:r>
      </w:ins>
      <w:del w:id="17" w:author="t Y" w:date="2024-03-20T10:13:00Z">
        <w:r w:rsidRPr="00A20993" w:rsidDel="00F12E07">
          <w:rPr>
            <w:rFonts w:hint="eastAsia"/>
            <w:color w:val="000000" w:themeColor="text1"/>
          </w:rPr>
          <w:delText>我们</w:delText>
        </w:r>
      </w:del>
      <w:r w:rsidRPr="00A20993">
        <w:rPr>
          <w:rFonts w:hint="eastAsia"/>
          <w:color w:val="000000" w:themeColor="text1"/>
        </w:rPr>
        <w:t>采用了良好的软件工程实践，如模块化设计、代码重用和测试驱动开发，确保</w:t>
      </w:r>
      <w:r w:rsidR="00D038B9" w:rsidRPr="00A20993">
        <w:rPr>
          <w:rFonts w:hint="eastAsia"/>
          <w:color w:val="000000" w:themeColor="text1"/>
        </w:rPr>
        <w:t>系统</w:t>
      </w:r>
      <w:r w:rsidRPr="00A20993">
        <w:rPr>
          <w:rFonts w:hint="eastAsia"/>
          <w:color w:val="000000" w:themeColor="text1"/>
        </w:rPr>
        <w:t>的可靠性和可维护性。</w:t>
      </w:r>
      <w:r w:rsidR="00D038B9" w:rsidRPr="00A20993">
        <w:rPr>
          <w:rFonts w:hint="eastAsia"/>
          <w:color w:val="000000" w:themeColor="text1"/>
        </w:rPr>
        <w:t>系统</w:t>
      </w:r>
      <w:r w:rsidRPr="00A20993">
        <w:rPr>
          <w:rFonts w:hint="eastAsia"/>
          <w:color w:val="000000" w:themeColor="text1"/>
        </w:rPr>
        <w:t>的功能包括</w:t>
      </w:r>
      <w:r w:rsidR="00E348C8" w:rsidRPr="00A20993">
        <w:rPr>
          <w:rFonts w:hint="eastAsia"/>
          <w:color w:val="000000" w:themeColor="text1"/>
        </w:rPr>
        <w:t>家庭用户</w:t>
      </w:r>
      <w:r w:rsidRPr="00A20993">
        <w:rPr>
          <w:rFonts w:hint="eastAsia"/>
          <w:color w:val="000000" w:themeColor="text1"/>
        </w:rPr>
        <w:t>注册和登录、签到、查看</w:t>
      </w:r>
      <w:r w:rsidR="004733CC" w:rsidRPr="00A20993">
        <w:rPr>
          <w:rFonts w:hint="eastAsia"/>
          <w:color w:val="000000" w:themeColor="text1"/>
        </w:rPr>
        <w:t>通知</w:t>
      </w:r>
      <w:r w:rsidRPr="00A20993">
        <w:rPr>
          <w:rFonts w:hint="eastAsia"/>
          <w:color w:val="000000" w:themeColor="text1"/>
        </w:rPr>
        <w:t>、事项讨论</w:t>
      </w:r>
      <w:r w:rsidR="004733CC" w:rsidRPr="00A20993">
        <w:rPr>
          <w:rFonts w:hint="eastAsia"/>
          <w:color w:val="000000" w:themeColor="text1"/>
        </w:rPr>
        <w:t>、查看考核成绩，在此</w:t>
      </w:r>
      <w:r w:rsidR="007831C1" w:rsidRPr="00A20993">
        <w:rPr>
          <w:rFonts w:hint="eastAsia"/>
          <w:color w:val="000000" w:themeColor="text1"/>
        </w:rPr>
        <w:t>功能</w:t>
      </w:r>
      <w:r w:rsidR="004733CC" w:rsidRPr="00A20993">
        <w:rPr>
          <w:rFonts w:hint="eastAsia"/>
          <w:color w:val="000000" w:themeColor="text1"/>
        </w:rPr>
        <w:t>基础上班主任用户可以发布通知、查看考勤统计记录、发布</w:t>
      </w:r>
      <w:r w:rsidR="007831C1" w:rsidRPr="00A20993">
        <w:rPr>
          <w:rFonts w:hint="eastAsia"/>
          <w:color w:val="000000" w:themeColor="text1"/>
        </w:rPr>
        <w:t>和</w:t>
      </w:r>
      <w:r w:rsidR="004733CC" w:rsidRPr="00A20993">
        <w:rPr>
          <w:rFonts w:hint="eastAsia"/>
          <w:color w:val="000000" w:themeColor="text1"/>
        </w:rPr>
        <w:t>评定考核记录</w:t>
      </w:r>
      <w:r w:rsidRPr="00A20993">
        <w:rPr>
          <w:rFonts w:hint="eastAsia"/>
          <w:color w:val="000000" w:themeColor="text1"/>
        </w:rPr>
        <w:t>、</w:t>
      </w:r>
      <w:r w:rsidR="004733CC" w:rsidRPr="00A20993">
        <w:rPr>
          <w:rFonts w:hint="eastAsia"/>
          <w:color w:val="000000" w:themeColor="text1"/>
        </w:rPr>
        <w:t>管理</w:t>
      </w:r>
      <w:r w:rsidRPr="00A20993">
        <w:rPr>
          <w:rFonts w:hint="eastAsia"/>
          <w:color w:val="000000" w:themeColor="text1"/>
        </w:rPr>
        <w:t>班级和</w:t>
      </w:r>
      <w:r w:rsidR="007831C1" w:rsidRPr="00A20993">
        <w:rPr>
          <w:rFonts w:hint="eastAsia"/>
          <w:color w:val="000000" w:themeColor="text1"/>
        </w:rPr>
        <w:t>管理成员。</w:t>
      </w:r>
      <w:del w:id="18" w:author="t Y" w:date="2024-03-20T10:13:00Z">
        <w:r w:rsidRPr="00A20993" w:rsidDel="00F12E07">
          <w:rPr>
            <w:rFonts w:hint="eastAsia"/>
            <w:color w:val="000000" w:themeColor="text1"/>
          </w:rPr>
          <w:delText>这些功能旨在提高</w:delText>
        </w:r>
        <w:r w:rsidR="00E348C8" w:rsidRPr="00A20993" w:rsidDel="00F12E07">
          <w:rPr>
            <w:rFonts w:hint="eastAsia"/>
            <w:color w:val="000000" w:themeColor="text1"/>
          </w:rPr>
          <w:delText>家庭和</w:delText>
        </w:r>
        <w:r w:rsidRPr="00A20993" w:rsidDel="00F12E07">
          <w:rPr>
            <w:rFonts w:hint="eastAsia"/>
            <w:color w:val="000000" w:themeColor="text1"/>
          </w:rPr>
          <w:delText>班级内的信息共享、协作效率和学习管理，促进</w:delText>
        </w:r>
        <w:r w:rsidR="00E348C8" w:rsidRPr="00A20993" w:rsidDel="00F12E07">
          <w:rPr>
            <w:rFonts w:hint="eastAsia"/>
            <w:color w:val="000000" w:themeColor="text1"/>
          </w:rPr>
          <w:delText>家庭用户</w:delText>
        </w:r>
        <w:r w:rsidRPr="00A20993" w:rsidDel="00F12E07">
          <w:rPr>
            <w:rFonts w:hint="eastAsia"/>
            <w:color w:val="000000" w:themeColor="text1"/>
          </w:rPr>
          <w:delText>的参与和成长。</w:delText>
        </w:r>
      </w:del>
      <w:del w:id="19" w:author="t Y" w:date="2024-03-20T10:14:00Z">
        <w:r w:rsidRPr="00A20993" w:rsidDel="00F12E07">
          <w:rPr>
            <w:rFonts w:hint="eastAsia"/>
            <w:color w:val="000000" w:themeColor="text1"/>
          </w:rPr>
          <w:delText>通过本研究，我们</w:delText>
        </w:r>
      </w:del>
      <w:r w:rsidR="00D038B9" w:rsidRPr="00A20993">
        <w:rPr>
          <w:rFonts w:hint="eastAsia"/>
          <w:color w:val="000000" w:themeColor="text1"/>
        </w:rPr>
        <w:t>通过</w:t>
      </w:r>
      <w:r w:rsidR="002435C5" w:rsidRPr="00A20993">
        <w:rPr>
          <w:rFonts w:hint="eastAsia"/>
          <w:color w:val="000000" w:themeColor="text1"/>
        </w:rPr>
        <w:t>单元</w:t>
      </w:r>
      <w:ins w:id="20" w:author="t Y" w:date="2024-03-20T10:14:00Z">
        <w:r w:rsidR="00F12E07" w:rsidRPr="00A20993">
          <w:rPr>
            <w:rFonts w:hint="eastAsia"/>
            <w:color w:val="000000" w:themeColor="text1"/>
          </w:rPr>
          <w:t>测试，</w:t>
        </w:r>
      </w:ins>
      <w:del w:id="21" w:author="t Y" w:date="2024-03-20T10:14:00Z">
        <w:r w:rsidRPr="00A20993" w:rsidDel="00F12E07">
          <w:rPr>
            <w:rFonts w:hint="eastAsia"/>
            <w:color w:val="000000" w:themeColor="text1"/>
          </w:rPr>
          <w:delText>验证了使用Django框架构建</w:delText>
        </w:r>
        <w:r w:rsidR="00D5371A" w:rsidRPr="00A20993" w:rsidDel="00F12E07">
          <w:rPr>
            <w:rFonts w:hint="eastAsia"/>
            <w:color w:val="000000" w:themeColor="text1"/>
          </w:rPr>
          <w:delText>家校通</w:delText>
        </w:r>
        <w:r w:rsidRPr="00A20993" w:rsidDel="00F12E07">
          <w:rPr>
            <w:rFonts w:hint="eastAsia"/>
            <w:color w:val="000000" w:themeColor="text1"/>
          </w:rPr>
          <w:delText>的可行性和优势。</w:delText>
        </w:r>
      </w:del>
      <w:r w:rsidR="00D038B9" w:rsidRPr="00A20993">
        <w:rPr>
          <w:rFonts w:hint="eastAsia"/>
          <w:color w:val="000000" w:themeColor="text1"/>
        </w:rPr>
        <w:t>系统</w:t>
      </w:r>
      <w:r w:rsidRPr="00A20993">
        <w:rPr>
          <w:rFonts w:hint="eastAsia"/>
          <w:color w:val="000000" w:themeColor="text1"/>
        </w:rPr>
        <w:t>的功能</w:t>
      </w:r>
      <w:del w:id="22" w:author="t Y" w:date="2024-03-20T10:14:00Z">
        <w:r w:rsidRPr="00A20993" w:rsidDel="00F12E07">
          <w:rPr>
            <w:rFonts w:hint="eastAsia"/>
            <w:color w:val="000000" w:themeColor="text1"/>
          </w:rPr>
          <w:delText>丰富</w:delText>
        </w:r>
      </w:del>
      <w:ins w:id="23" w:author="t Y" w:date="2024-03-20T10:14:00Z">
        <w:r w:rsidR="00F12E07" w:rsidRPr="00A20993">
          <w:rPr>
            <w:rFonts w:hint="eastAsia"/>
            <w:color w:val="000000" w:themeColor="text1"/>
          </w:rPr>
          <w:t>能够</w:t>
        </w:r>
      </w:ins>
      <w:r w:rsidR="009708D2" w:rsidRPr="00A20993">
        <w:rPr>
          <w:rFonts w:hint="eastAsia"/>
          <w:color w:val="000000" w:themeColor="text1"/>
        </w:rPr>
        <w:t>正确地</w:t>
      </w:r>
      <w:ins w:id="24" w:author="t Y" w:date="2024-03-20T10:14:00Z">
        <w:r w:rsidR="00F12E07" w:rsidRPr="00A20993">
          <w:rPr>
            <w:rFonts w:hint="eastAsia"/>
            <w:color w:val="000000" w:themeColor="text1"/>
          </w:rPr>
          <w:t>实现</w:t>
        </w:r>
      </w:ins>
      <w:r w:rsidR="004366FA" w:rsidRPr="00A20993">
        <w:rPr>
          <w:rFonts w:hint="eastAsia"/>
          <w:color w:val="000000" w:themeColor="text1"/>
        </w:rPr>
        <w:t>。家校通系统</w:t>
      </w:r>
      <w:r w:rsidRPr="00A20993">
        <w:rPr>
          <w:rFonts w:hint="eastAsia"/>
          <w:color w:val="000000" w:themeColor="text1"/>
        </w:rPr>
        <w:t>操作简便，可以提高班级</w:t>
      </w:r>
      <w:r w:rsidR="00E348C8" w:rsidRPr="00A20993">
        <w:rPr>
          <w:rFonts w:hint="eastAsia"/>
          <w:color w:val="000000" w:themeColor="text1"/>
        </w:rPr>
        <w:t>和家庭</w:t>
      </w:r>
      <w:r w:rsidRPr="00A20993">
        <w:rPr>
          <w:rFonts w:hint="eastAsia"/>
          <w:color w:val="000000" w:themeColor="text1"/>
        </w:rPr>
        <w:t>的协作效率和学习管理水平。未来的研究可以进一步完善和拓展</w:t>
      </w:r>
      <w:r w:rsidR="00D5371A" w:rsidRPr="00A20993">
        <w:rPr>
          <w:rFonts w:hint="eastAsia"/>
          <w:color w:val="000000" w:themeColor="text1"/>
        </w:rPr>
        <w:t>家校通</w:t>
      </w:r>
      <w:r w:rsidRPr="00A20993">
        <w:rPr>
          <w:rFonts w:hint="eastAsia"/>
          <w:color w:val="000000" w:themeColor="text1"/>
        </w:rPr>
        <w:t>的功能，如添加</w:t>
      </w:r>
      <w:r w:rsidR="00FB679F" w:rsidRPr="00A20993">
        <w:rPr>
          <w:rFonts w:hint="eastAsia"/>
          <w:color w:val="000000" w:themeColor="text1"/>
        </w:rPr>
        <w:t>手机</w:t>
      </w:r>
      <w:r w:rsidR="00FF7D07" w:rsidRPr="00A20993">
        <w:rPr>
          <w:rFonts w:hint="eastAsia"/>
          <w:color w:val="000000" w:themeColor="text1"/>
        </w:rPr>
        <w:t>短信</w:t>
      </w:r>
      <w:r w:rsidR="00FB679F" w:rsidRPr="00A20993">
        <w:rPr>
          <w:rFonts w:hint="eastAsia"/>
          <w:color w:val="000000" w:themeColor="text1"/>
        </w:rPr>
        <w:t>通知</w:t>
      </w:r>
      <w:r w:rsidRPr="00A20993">
        <w:rPr>
          <w:rFonts w:hint="eastAsia"/>
          <w:color w:val="000000" w:themeColor="text1"/>
        </w:rPr>
        <w:t>和作业提交等功能</w:t>
      </w:r>
      <w:r w:rsidR="004366FA" w:rsidRPr="00A20993">
        <w:rPr>
          <w:rFonts w:hint="eastAsia"/>
          <w:color w:val="000000" w:themeColor="text1"/>
        </w:rPr>
        <w:t>。</w:t>
      </w:r>
      <w:r w:rsidRPr="00A20993">
        <w:rPr>
          <w:rFonts w:hint="eastAsia"/>
          <w:color w:val="000000" w:themeColor="text1"/>
        </w:rPr>
        <w:t>此外，可以通过用户反馈和数据分析来改进</w:t>
      </w:r>
      <w:r w:rsidR="00D038B9" w:rsidRPr="00A20993">
        <w:rPr>
          <w:rFonts w:hint="eastAsia"/>
          <w:color w:val="000000" w:themeColor="text1"/>
        </w:rPr>
        <w:t>系统</w:t>
      </w:r>
      <w:r w:rsidRPr="00A20993">
        <w:rPr>
          <w:rFonts w:hint="eastAsia"/>
          <w:color w:val="000000" w:themeColor="text1"/>
        </w:rPr>
        <w:t>的性能和用户体验。</w:t>
      </w:r>
      <w:del w:id="25" w:author="t Y" w:date="2024-03-20T10:15:00Z">
        <w:r w:rsidRPr="00A20993" w:rsidDel="00F12E07">
          <w:rPr>
            <w:rFonts w:hint="eastAsia"/>
            <w:color w:val="000000" w:themeColor="text1"/>
          </w:rPr>
          <w:delText>总之，本论文通过使用Django框架成功设计和实现了一个功能强大的</w:delText>
        </w:r>
        <w:r w:rsidR="00D5371A" w:rsidRPr="00A20993" w:rsidDel="00F12E07">
          <w:rPr>
            <w:rFonts w:hint="eastAsia"/>
            <w:color w:val="000000" w:themeColor="text1"/>
          </w:rPr>
          <w:delText>家校通</w:delText>
        </w:r>
        <w:r w:rsidRPr="00A20993" w:rsidDel="00F12E07">
          <w:rPr>
            <w:rFonts w:hint="eastAsia"/>
            <w:color w:val="000000" w:themeColor="text1"/>
          </w:rPr>
          <w:delText>，为</w:delText>
        </w:r>
        <w:r w:rsidR="00E348C8" w:rsidRPr="00A20993" w:rsidDel="00F12E07">
          <w:rPr>
            <w:rFonts w:hint="eastAsia"/>
            <w:color w:val="000000" w:themeColor="text1"/>
          </w:rPr>
          <w:delText>家庭用户</w:delText>
        </w:r>
        <w:r w:rsidRPr="00A20993" w:rsidDel="00F12E07">
          <w:rPr>
            <w:rFonts w:hint="eastAsia"/>
            <w:color w:val="000000" w:themeColor="text1"/>
          </w:rPr>
          <w:delText>、</w:delText>
        </w:r>
        <w:r w:rsidR="00640E5F" w:rsidRPr="00A20993" w:rsidDel="00F12E07">
          <w:rPr>
            <w:rFonts w:hint="eastAsia"/>
            <w:color w:val="000000" w:themeColor="text1"/>
          </w:rPr>
          <w:delText>学生管理员</w:delText>
        </w:r>
        <w:r w:rsidRPr="00A20993" w:rsidDel="00F12E07">
          <w:rPr>
            <w:rFonts w:hint="eastAsia"/>
            <w:color w:val="000000" w:themeColor="text1"/>
          </w:rPr>
          <w:delText>和</w:delText>
        </w:r>
        <w:r w:rsidR="00640E5F" w:rsidRPr="00A20993" w:rsidDel="00F12E07">
          <w:rPr>
            <w:rFonts w:hint="eastAsia"/>
            <w:color w:val="000000" w:themeColor="text1"/>
          </w:rPr>
          <w:delText>班主任</w:delText>
        </w:r>
        <w:r w:rsidRPr="00A20993" w:rsidDel="00F12E07">
          <w:rPr>
            <w:rFonts w:hint="eastAsia"/>
            <w:color w:val="000000" w:themeColor="text1"/>
          </w:rPr>
          <w:delText>提供了便捷的协作和管理工具。这个平台有望在教育领域发挥积极的作用，促进</w:delText>
        </w:r>
        <w:r w:rsidR="00E348C8" w:rsidRPr="00A20993" w:rsidDel="00F12E07">
          <w:rPr>
            <w:rFonts w:hint="eastAsia"/>
            <w:color w:val="000000" w:themeColor="text1"/>
          </w:rPr>
          <w:delText>家庭用户孩子</w:delText>
        </w:r>
        <w:r w:rsidRPr="00A20993" w:rsidDel="00F12E07">
          <w:rPr>
            <w:rFonts w:hint="eastAsia"/>
            <w:color w:val="000000" w:themeColor="text1"/>
          </w:rPr>
          <w:delText>的参与和成长，提高班级</w:delText>
        </w:r>
        <w:r w:rsidR="00E348C8" w:rsidRPr="00A20993" w:rsidDel="00F12E07">
          <w:rPr>
            <w:rFonts w:hint="eastAsia"/>
            <w:color w:val="000000" w:themeColor="text1"/>
          </w:rPr>
          <w:delText>和家庭之间</w:delText>
        </w:r>
        <w:r w:rsidRPr="00A20993" w:rsidDel="00F12E07">
          <w:rPr>
            <w:rFonts w:hint="eastAsia"/>
            <w:color w:val="000000" w:themeColor="text1"/>
          </w:rPr>
          <w:delText>的协作效率和管理水平。</w:delText>
        </w:r>
      </w:del>
    </w:p>
    <w:p w14:paraId="4450C2A2" w14:textId="77777777" w:rsidR="008E7E07" w:rsidRPr="00A20993" w:rsidRDefault="008E7E07" w:rsidP="00EF72BC">
      <w:pPr>
        <w:pStyle w:val="21"/>
        <w:ind w:firstLineChars="0" w:firstLine="420"/>
        <w:rPr>
          <w:rFonts w:ascii="黑体" w:eastAsia="黑体" w:hAnsi="黑体" w:cs="黑体"/>
          <w:color w:val="000000" w:themeColor="text1"/>
        </w:rPr>
      </w:pPr>
    </w:p>
    <w:p w14:paraId="1B0D20C8" w14:textId="0A0C90A7" w:rsidR="00F719B9" w:rsidRPr="00A20993" w:rsidRDefault="00000000" w:rsidP="007515BA">
      <w:pPr>
        <w:pStyle w:val="21"/>
        <w:ind w:firstLineChars="0" w:firstLine="0"/>
        <w:rPr>
          <w:color w:val="000000" w:themeColor="text1"/>
        </w:rPr>
        <w:sectPr w:rsidR="00F719B9" w:rsidRPr="00A20993" w:rsidSect="00427980">
          <w:headerReference w:type="default" r:id="rId10"/>
          <w:pgSz w:w="11906" w:h="16838"/>
          <w:pgMar w:top="1587" w:right="1417" w:bottom="1417" w:left="1417" w:header="907" w:footer="850" w:gutter="0"/>
          <w:cols w:space="425"/>
          <w:docGrid w:type="lines" w:linePitch="312"/>
        </w:sectPr>
      </w:pPr>
      <w:r w:rsidRPr="00A20993">
        <w:rPr>
          <w:rFonts w:ascii="黑体" w:eastAsia="黑体" w:hAnsi="黑体" w:cs="黑体" w:hint="eastAsia"/>
          <w:color w:val="000000" w:themeColor="text1"/>
        </w:rPr>
        <w:t>关键词：</w:t>
      </w:r>
      <w:r w:rsidRPr="00A20993">
        <w:rPr>
          <w:rFonts w:hint="eastAsia"/>
          <w:color w:val="000000" w:themeColor="text1"/>
        </w:rPr>
        <w:t xml:space="preserve"> </w:t>
      </w:r>
      <w:r w:rsidR="00844C4B" w:rsidRPr="00A20993">
        <w:rPr>
          <w:rFonts w:hint="eastAsia"/>
          <w:color w:val="000000" w:themeColor="text1"/>
        </w:rPr>
        <w:t>家校通；</w:t>
      </w:r>
      <w:r w:rsidR="00EF72BC" w:rsidRPr="00A20993">
        <w:rPr>
          <w:rFonts w:hint="eastAsia"/>
          <w:color w:val="000000" w:themeColor="text1"/>
        </w:rPr>
        <w:t>Django</w:t>
      </w:r>
      <w:r w:rsidR="005C44A4" w:rsidRPr="00A20993">
        <w:rPr>
          <w:rFonts w:hint="eastAsia"/>
          <w:color w:val="000000" w:themeColor="text1"/>
        </w:rPr>
        <w:t>；</w:t>
      </w:r>
      <w:r w:rsidR="00EF72BC" w:rsidRPr="00A20993">
        <w:rPr>
          <w:color w:val="000000" w:themeColor="text1"/>
        </w:rPr>
        <w:t>Bootstrap</w:t>
      </w:r>
      <w:r w:rsidRPr="00A20993">
        <w:rPr>
          <w:rFonts w:hint="eastAsia"/>
          <w:color w:val="000000" w:themeColor="text1"/>
        </w:rPr>
        <w:t>；</w:t>
      </w:r>
      <w:bookmarkStart w:id="26" w:name="OLE_LINK3"/>
      <w:r w:rsidR="00EF72BC" w:rsidRPr="00A20993">
        <w:rPr>
          <w:rFonts w:hint="eastAsia"/>
          <w:color w:val="000000" w:themeColor="text1"/>
        </w:rPr>
        <w:t>SQLite</w:t>
      </w:r>
      <w:bookmarkEnd w:id="26"/>
    </w:p>
    <w:p w14:paraId="1DE8BBF0" w14:textId="77777777" w:rsidR="00F719B9" w:rsidRPr="00A20993" w:rsidRDefault="00000000">
      <w:pPr>
        <w:pStyle w:val="10"/>
        <w:spacing w:line="25" w:lineRule="atLeast"/>
        <w:jc w:val="center"/>
        <w:rPr>
          <w:rStyle w:val="af2"/>
          <w:color w:val="000000" w:themeColor="text1"/>
          <w:kern w:val="2"/>
          <w:sz w:val="36"/>
          <w:szCs w:val="36"/>
        </w:rPr>
      </w:pPr>
      <w:bookmarkStart w:id="27" w:name="_Toc8084"/>
      <w:bookmarkStart w:id="28" w:name="_Toc136025470"/>
      <w:bookmarkStart w:id="29" w:name="_Toc12395"/>
      <w:bookmarkStart w:id="30" w:name="_Toc6860"/>
      <w:bookmarkStart w:id="31" w:name="_Toc161943414"/>
      <w:r w:rsidRPr="00A20993">
        <w:rPr>
          <w:color w:val="000000" w:themeColor="text1"/>
          <w:sz w:val="36"/>
          <w:szCs w:val="36"/>
        </w:rPr>
        <w:lastRenderedPageBreak/>
        <w:t>Abstract</w:t>
      </w:r>
      <w:bookmarkEnd w:id="27"/>
      <w:bookmarkEnd w:id="28"/>
      <w:bookmarkEnd w:id="29"/>
      <w:bookmarkEnd w:id="30"/>
      <w:bookmarkEnd w:id="31"/>
    </w:p>
    <w:p w14:paraId="0B5AB815" w14:textId="77777777" w:rsidR="00F719B9" w:rsidRPr="00A20993" w:rsidRDefault="00F719B9">
      <w:pPr>
        <w:rPr>
          <w:color w:val="000000" w:themeColor="text1"/>
        </w:rPr>
      </w:pPr>
    </w:p>
    <w:p w14:paraId="7F53218D" w14:textId="585C4B3E" w:rsidR="00FF7D07" w:rsidRPr="00A20993" w:rsidRDefault="004366FA" w:rsidP="000954DD">
      <w:pPr>
        <w:ind w:firstLine="284"/>
        <w:rPr>
          <w:color w:val="000000" w:themeColor="text1"/>
          <w:sz w:val="24"/>
        </w:rPr>
      </w:pPr>
      <w:r w:rsidRPr="00A20993">
        <w:rPr>
          <w:color w:val="000000" w:themeColor="text1"/>
          <w:sz w:val="24"/>
        </w:rPr>
        <w:t>This paper presents the design and implementation of a home-school communication system based on Django framework, aimed at enhancing information sharing, learning management, and collaboration efficiency between primary and secondary school families and classes. The Home-School Communication system consists of two different types of regular user roles: home users and class teacher users, providing various collaboration and management functions for them. The Django framework's built-in features facilitate user registration through code, automatically generating a Django superuser with all permissions to manage users and process data. The backend of the Home-School Communication system is built using the Django framework, successfully constructing a feature-rich and user-friendly platform. The frontend utilizes the Bootstrap framework, improving the system's interface design, responsiveness, and user experience, enhancing its social feasibility. The database adopts Sqlite, making the system lightweight, easy to deploy, and cross-platform, thus increasing its operational feasibility. This paper adopts good software engineering practices such as modular design, code reuse, and test-driven development to ensure system reliability and maintainability. The system functionalities include home user registration and login, attendance tracking, notification viewing, discussion of matters, and viewing assessment scores. In addition, class teacher users can publish notifications, view attendance statistics records, publish and assess assessment records, manage classes, and manage members based on these functionalities. Unit testing ensures that the system functions correctly. The Home-School Communication system is user-friendly and can improve collaboration efficiency and learning management levels for classes and families. Future research can further enhance and expand the functionalities of the Home-School Communication system, such as adding features like mobile SMS notifications and homework submissions. Furthermore, system performance and user experience can be improved through user feedback and data analysis.</w:t>
      </w:r>
    </w:p>
    <w:p w14:paraId="0343B8BE" w14:textId="77777777" w:rsidR="004366FA" w:rsidRPr="00A20993" w:rsidRDefault="004366FA" w:rsidP="00FF7D07">
      <w:pPr>
        <w:ind w:firstLine="420"/>
        <w:rPr>
          <w:color w:val="000000" w:themeColor="text1"/>
          <w:sz w:val="24"/>
        </w:rPr>
      </w:pPr>
    </w:p>
    <w:p w14:paraId="57969A45" w14:textId="29F4F19C" w:rsidR="00F719B9" w:rsidRPr="00A20993" w:rsidRDefault="00000000">
      <w:pPr>
        <w:rPr>
          <w:color w:val="000000" w:themeColor="text1"/>
          <w:sz w:val="24"/>
        </w:rPr>
      </w:pPr>
      <w:r w:rsidRPr="00A20993">
        <w:rPr>
          <w:b/>
          <w:bCs/>
          <w:color w:val="000000" w:themeColor="text1"/>
          <w:sz w:val="24"/>
        </w:rPr>
        <w:t>Key</w:t>
      </w:r>
      <w:r w:rsidRPr="00A20993">
        <w:rPr>
          <w:rFonts w:hint="eastAsia"/>
          <w:b/>
          <w:bCs/>
          <w:color w:val="000000" w:themeColor="text1"/>
          <w:sz w:val="24"/>
        </w:rPr>
        <w:t xml:space="preserve"> </w:t>
      </w:r>
      <w:r w:rsidRPr="00A20993">
        <w:rPr>
          <w:b/>
          <w:bCs/>
          <w:color w:val="000000" w:themeColor="text1"/>
          <w:sz w:val="24"/>
        </w:rPr>
        <w:t>words</w:t>
      </w:r>
      <w:r w:rsidRPr="00A20993">
        <w:rPr>
          <w:rFonts w:hint="eastAsia"/>
          <w:b/>
          <w:bCs/>
          <w:color w:val="000000" w:themeColor="text1"/>
          <w:sz w:val="24"/>
        </w:rPr>
        <w:t>:</w:t>
      </w:r>
      <w:r w:rsidR="00844C4B" w:rsidRPr="00A20993">
        <w:rPr>
          <w:rFonts w:ascii="Segoe UI" w:hAnsi="Segoe UI" w:cs="Segoe UI"/>
          <w:color w:val="000000" w:themeColor="text1"/>
          <w:shd w:val="clear" w:color="auto" w:fill="FFFFFF"/>
        </w:rPr>
        <w:t xml:space="preserve"> </w:t>
      </w:r>
      <w:r w:rsidR="00844C4B" w:rsidRPr="00A20993">
        <w:rPr>
          <w:color w:val="000000" w:themeColor="text1"/>
          <w:sz w:val="24"/>
          <w:shd w:val="clear" w:color="auto" w:fill="FFFFFF"/>
        </w:rPr>
        <w:t>Home-School Communication System</w:t>
      </w:r>
      <w:r w:rsidR="00844C4B" w:rsidRPr="00A20993">
        <w:rPr>
          <w:color w:val="000000" w:themeColor="text1"/>
          <w:sz w:val="24"/>
          <w:shd w:val="clear" w:color="auto" w:fill="FFFFFF"/>
        </w:rPr>
        <w:t>；</w:t>
      </w:r>
      <w:r w:rsidR="00EF72BC" w:rsidRPr="00A20993">
        <w:rPr>
          <w:color w:val="000000" w:themeColor="text1"/>
          <w:sz w:val="24"/>
        </w:rPr>
        <w:t>Django</w:t>
      </w:r>
      <w:r w:rsidR="00844C4B" w:rsidRPr="00A20993">
        <w:rPr>
          <w:color w:val="000000" w:themeColor="text1"/>
          <w:sz w:val="24"/>
        </w:rPr>
        <w:t>；</w:t>
      </w:r>
      <w:r w:rsidR="00EF72BC" w:rsidRPr="00A20993">
        <w:rPr>
          <w:color w:val="000000" w:themeColor="text1"/>
          <w:sz w:val="24"/>
        </w:rPr>
        <w:t>Bootstrap</w:t>
      </w:r>
      <w:r w:rsidRPr="00A20993">
        <w:rPr>
          <w:color w:val="000000" w:themeColor="text1"/>
          <w:sz w:val="24"/>
        </w:rPr>
        <w:t>；</w:t>
      </w:r>
      <w:r w:rsidR="00EF72BC" w:rsidRPr="00A20993">
        <w:rPr>
          <w:color w:val="000000" w:themeColor="text1"/>
          <w:sz w:val="24"/>
        </w:rPr>
        <w:t>SQLite</w:t>
      </w:r>
      <w:r w:rsidRPr="00A20993">
        <w:rPr>
          <w:color w:val="000000" w:themeColor="text1"/>
          <w:sz w:val="24"/>
        </w:rPr>
        <w:t xml:space="preserve"> </w:t>
      </w:r>
    </w:p>
    <w:p w14:paraId="47A939E9" w14:textId="77777777" w:rsidR="00F719B9" w:rsidRPr="00A20993" w:rsidRDefault="00F719B9">
      <w:pPr>
        <w:rPr>
          <w:color w:val="000000" w:themeColor="text1"/>
          <w:sz w:val="24"/>
        </w:rPr>
      </w:pPr>
    </w:p>
    <w:p w14:paraId="421F6840" w14:textId="77777777" w:rsidR="00F719B9" w:rsidRPr="00A20993" w:rsidRDefault="00F719B9">
      <w:pPr>
        <w:rPr>
          <w:color w:val="000000" w:themeColor="text1"/>
          <w:sz w:val="24"/>
        </w:rPr>
      </w:pPr>
    </w:p>
    <w:sdt>
      <w:sdtPr>
        <w:rPr>
          <w:rFonts w:ascii="宋体" w:hAnsi="宋体"/>
          <w:color w:val="000000" w:themeColor="text1"/>
        </w:rPr>
        <w:id w:val="147467275"/>
        <w15:color w:val="DBDBDB"/>
        <w:docPartObj>
          <w:docPartGallery w:val="Table of Contents"/>
          <w:docPartUnique/>
        </w:docPartObj>
      </w:sdtPr>
      <w:sdtEndPr>
        <w:rPr>
          <w:rFonts w:ascii="Times New Roman" w:hAnsi="Times New Roman"/>
          <w:sz w:val="24"/>
        </w:rPr>
      </w:sdtEndPr>
      <w:sdtContent>
        <w:p w14:paraId="49EF3977" w14:textId="77777777" w:rsidR="00F719B9" w:rsidRPr="00A20993" w:rsidRDefault="00000000">
          <w:pPr>
            <w:jc w:val="center"/>
            <w:rPr>
              <w:rFonts w:ascii="宋体" w:hAnsi="宋体"/>
              <w:color w:val="000000" w:themeColor="text1"/>
            </w:rPr>
          </w:pPr>
          <w:r w:rsidRPr="00A20993">
            <w:rPr>
              <w:rFonts w:ascii="宋体" w:hAnsi="宋体"/>
              <w:color w:val="000000" w:themeColor="text1"/>
            </w:rPr>
            <w:br w:type="page"/>
          </w:r>
        </w:p>
        <w:p w14:paraId="5EE5E236" w14:textId="77777777" w:rsidR="00F719B9" w:rsidRPr="00A20993" w:rsidRDefault="00F719B9">
          <w:pPr>
            <w:jc w:val="center"/>
            <w:rPr>
              <w:rFonts w:ascii="黑体" w:eastAsia="黑体" w:hAnsi="黑体" w:cs="黑体"/>
              <w:color w:val="000000" w:themeColor="text1"/>
              <w:sz w:val="36"/>
              <w:szCs w:val="44"/>
            </w:rPr>
            <w:sectPr w:rsidR="00F719B9" w:rsidRPr="00A20993" w:rsidSect="00427980">
              <w:headerReference w:type="default" r:id="rId11"/>
              <w:pgSz w:w="11906" w:h="16838"/>
              <w:pgMar w:top="1440" w:right="1800" w:bottom="1440" w:left="1800" w:header="851" w:footer="992" w:gutter="0"/>
              <w:cols w:space="425"/>
              <w:docGrid w:type="lines" w:linePitch="312"/>
            </w:sectPr>
          </w:pPr>
        </w:p>
        <w:p w14:paraId="34242010" w14:textId="77777777" w:rsidR="00F719B9" w:rsidRPr="00A20993" w:rsidRDefault="00000000">
          <w:pPr>
            <w:jc w:val="center"/>
            <w:rPr>
              <w:rFonts w:ascii="黑体" w:eastAsia="黑体" w:hAnsi="黑体" w:cs="黑体"/>
              <w:color w:val="000000" w:themeColor="text1"/>
              <w:sz w:val="36"/>
              <w:szCs w:val="44"/>
            </w:rPr>
          </w:pPr>
          <w:r w:rsidRPr="00A20993">
            <w:rPr>
              <w:rFonts w:ascii="黑体" w:eastAsia="黑体" w:hAnsi="黑体" w:cs="黑体" w:hint="eastAsia"/>
              <w:color w:val="000000" w:themeColor="text1"/>
              <w:sz w:val="36"/>
              <w:szCs w:val="44"/>
            </w:rPr>
            <w:lastRenderedPageBreak/>
            <w:t>目</w:t>
          </w:r>
          <w:r w:rsidRPr="00A20993">
            <w:rPr>
              <w:rFonts w:ascii="黑体" w:eastAsia="黑体" w:hAnsi="黑体" w:cs="黑体"/>
              <w:color w:val="000000" w:themeColor="text1"/>
              <w:sz w:val="36"/>
              <w:szCs w:val="44"/>
            </w:rPr>
            <w:t xml:space="preserve">  </w:t>
          </w:r>
          <w:r w:rsidRPr="00A20993">
            <w:rPr>
              <w:rFonts w:ascii="黑体" w:eastAsia="黑体" w:hAnsi="黑体" w:cs="黑体" w:hint="eastAsia"/>
              <w:color w:val="000000" w:themeColor="text1"/>
              <w:sz w:val="36"/>
              <w:szCs w:val="44"/>
            </w:rPr>
            <w:t>录</w:t>
          </w:r>
        </w:p>
        <w:p w14:paraId="6D47A33F" w14:textId="7737BC10"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r w:rsidRPr="00A20993">
            <w:rPr>
              <w:color w:val="000000" w:themeColor="text1"/>
            </w:rPr>
            <w:fldChar w:fldCharType="begin"/>
          </w:r>
          <w:r w:rsidRPr="00A20993">
            <w:rPr>
              <w:color w:val="000000" w:themeColor="text1"/>
            </w:rPr>
            <w:instrText xml:space="preserve">TOC \o "1-3" \h \u </w:instrText>
          </w:r>
          <w:r w:rsidRPr="00A20993">
            <w:rPr>
              <w:color w:val="000000" w:themeColor="text1"/>
            </w:rPr>
            <w:fldChar w:fldCharType="separate"/>
          </w:r>
          <w:hyperlink w:anchor="_Toc161943412" w:history="1">
            <w:r w:rsidR="001070BD" w:rsidRPr="00A20993">
              <w:rPr>
                <w:rStyle w:val="af1"/>
                <w:b/>
                <w:bCs/>
                <w:noProof/>
                <w:color w:val="000000" w:themeColor="text1"/>
              </w:rPr>
              <w:t>Yin Hai</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w:t>
            </w:r>
            <w:r w:rsidR="001070BD" w:rsidRPr="00A20993">
              <w:rPr>
                <w:noProof/>
                <w:color w:val="000000" w:themeColor="text1"/>
              </w:rPr>
              <w:fldChar w:fldCharType="end"/>
            </w:r>
          </w:hyperlink>
        </w:p>
        <w:p w14:paraId="704E8818" w14:textId="69BFEC75"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3" w:history="1">
            <w:r w:rsidR="001070BD" w:rsidRPr="00A20993">
              <w:rPr>
                <w:rStyle w:val="af1"/>
                <w:rFonts w:ascii="黑体" w:hAnsi="黑体" w:cs="黑体"/>
                <w:noProof/>
                <w:color w:val="000000" w:themeColor="text1"/>
              </w:rPr>
              <w:t>摘  要</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w:t>
            </w:r>
            <w:r w:rsidR="001070BD" w:rsidRPr="00A20993">
              <w:rPr>
                <w:noProof/>
                <w:color w:val="000000" w:themeColor="text1"/>
              </w:rPr>
              <w:fldChar w:fldCharType="end"/>
            </w:r>
          </w:hyperlink>
        </w:p>
        <w:p w14:paraId="0FC7E341" w14:textId="4ABED335"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4" w:history="1">
            <w:r w:rsidR="001070BD" w:rsidRPr="00A20993">
              <w:rPr>
                <w:rStyle w:val="af1"/>
                <w:noProof/>
                <w:color w:val="000000" w:themeColor="text1"/>
              </w:rPr>
              <w:t>Abstract</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5</w:t>
            </w:r>
            <w:r w:rsidR="001070BD" w:rsidRPr="00A20993">
              <w:rPr>
                <w:noProof/>
                <w:color w:val="000000" w:themeColor="text1"/>
              </w:rPr>
              <w:fldChar w:fldCharType="end"/>
            </w:r>
          </w:hyperlink>
        </w:p>
        <w:p w14:paraId="0265E2B3" w14:textId="389D392E"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5" w:history="1">
            <w:r w:rsidR="001070BD" w:rsidRPr="00A20993">
              <w:rPr>
                <w:rStyle w:val="af1"/>
                <w:rFonts w:ascii="黑体" w:hAnsi="黑体" w:cs="黑体"/>
                <w:noProof/>
                <w:color w:val="000000" w:themeColor="text1"/>
              </w:rPr>
              <w:t>1 绪</w:t>
            </w:r>
            <w:r w:rsidR="001070BD" w:rsidRPr="00A20993">
              <w:rPr>
                <w:rStyle w:val="af1"/>
                <w:rFonts w:ascii="黑体" w:hAnsi="黑体" w:cs="黑体"/>
                <w:noProof/>
                <w:color w:val="000000" w:themeColor="text1"/>
              </w:rPr>
              <w:t>论</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w:t>
            </w:r>
            <w:r w:rsidR="001070BD" w:rsidRPr="00A20993">
              <w:rPr>
                <w:noProof/>
                <w:color w:val="000000" w:themeColor="text1"/>
              </w:rPr>
              <w:fldChar w:fldCharType="end"/>
            </w:r>
          </w:hyperlink>
        </w:p>
        <w:p w14:paraId="19B69557" w14:textId="7709AFE0"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6" w:history="1">
            <w:r w:rsidR="001070BD" w:rsidRPr="00A20993">
              <w:rPr>
                <w:rStyle w:val="af1"/>
                <w:noProof/>
                <w:color w:val="000000" w:themeColor="text1"/>
              </w:rPr>
              <w:t xml:space="preserve">1.1 </w:t>
            </w:r>
            <w:r w:rsidR="001070BD" w:rsidRPr="00A20993">
              <w:rPr>
                <w:rStyle w:val="af1"/>
                <w:noProof/>
                <w:color w:val="000000" w:themeColor="text1"/>
              </w:rPr>
              <w:t>研究背景</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_Toc161943416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w:t>
            </w:r>
            <w:r w:rsidR="001070BD" w:rsidRPr="00A20993">
              <w:rPr>
                <w:noProof/>
                <w:color w:val="000000" w:themeColor="text1"/>
              </w:rPr>
              <w:fldChar w:fldCharType="end"/>
            </w:r>
          </w:hyperlink>
        </w:p>
        <w:p w14:paraId="0C8BF9CF" w14:textId="5E6A43B3"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7" w:history="1">
            <w:r w:rsidR="001070BD" w:rsidRPr="00A20993">
              <w:rPr>
                <w:rStyle w:val="af1"/>
                <w:noProof/>
                <w:color w:val="000000" w:themeColor="text1"/>
              </w:rPr>
              <w:t xml:space="preserve">1.2 </w:t>
            </w:r>
            <w:r w:rsidR="001070BD" w:rsidRPr="00A20993">
              <w:rPr>
                <w:rStyle w:val="af1"/>
                <w:noProof/>
                <w:color w:val="000000" w:themeColor="text1"/>
              </w:rPr>
              <w:t>研究目的及意义</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w:t>
            </w:r>
            <w:r w:rsidR="001070BD" w:rsidRPr="00A20993">
              <w:rPr>
                <w:noProof/>
                <w:color w:val="000000" w:themeColor="text1"/>
              </w:rPr>
              <w:fldChar w:fldCharType="end"/>
            </w:r>
          </w:hyperlink>
        </w:p>
        <w:p w14:paraId="70FB4473" w14:textId="43E8E4E6"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8" w:history="1">
            <w:r w:rsidR="001070BD" w:rsidRPr="00A20993">
              <w:rPr>
                <w:rStyle w:val="af1"/>
                <w:noProof/>
                <w:color w:val="000000" w:themeColor="text1"/>
              </w:rPr>
              <w:t xml:space="preserve">1.3 </w:t>
            </w:r>
            <w:r w:rsidR="001070BD" w:rsidRPr="00A20993">
              <w:rPr>
                <w:rStyle w:val="af1"/>
                <w:noProof/>
                <w:color w:val="000000" w:themeColor="text1"/>
              </w:rPr>
              <w:t>国内外研究现状</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w:t>
            </w:r>
            <w:r w:rsidR="001070BD" w:rsidRPr="00A20993">
              <w:rPr>
                <w:noProof/>
                <w:color w:val="000000" w:themeColor="text1"/>
              </w:rPr>
              <w:fldChar w:fldCharType="end"/>
            </w:r>
          </w:hyperlink>
        </w:p>
        <w:p w14:paraId="727DF034" w14:textId="4900D29D"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19" w:history="1">
            <w:r w:rsidR="001070BD" w:rsidRPr="00A20993">
              <w:rPr>
                <w:rStyle w:val="af1"/>
                <w:noProof/>
                <w:color w:val="000000" w:themeColor="text1"/>
              </w:rPr>
              <w:t xml:space="preserve">1.4 </w:t>
            </w:r>
            <w:r w:rsidR="001070BD" w:rsidRPr="00A20993">
              <w:rPr>
                <w:rStyle w:val="af1"/>
                <w:noProof/>
                <w:color w:val="000000" w:themeColor="text1"/>
              </w:rPr>
              <w:t>研究内容</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_Toc161943419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w:t>
            </w:r>
            <w:r w:rsidR="001070BD" w:rsidRPr="00A20993">
              <w:rPr>
                <w:noProof/>
                <w:color w:val="000000" w:themeColor="text1"/>
              </w:rPr>
              <w:fldChar w:fldCharType="end"/>
            </w:r>
          </w:hyperlink>
        </w:p>
        <w:p w14:paraId="6474E19E" w14:textId="6CFBB3E1"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0" w:history="1">
            <w:r w:rsidR="001070BD" w:rsidRPr="00A20993">
              <w:rPr>
                <w:rStyle w:val="af1"/>
                <w:noProof/>
                <w:color w:val="000000" w:themeColor="text1"/>
              </w:rPr>
              <w:t xml:space="preserve">2 </w:t>
            </w:r>
            <w:r w:rsidR="001070BD" w:rsidRPr="00A20993">
              <w:rPr>
                <w:rStyle w:val="af1"/>
                <w:noProof/>
                <w:color w:val="000000" w:themeColor="text1"/>
              </w:rPr>
              <w:t>系统相关技术</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w:t>
            </w:r>
            <w:r w:rsidR="001070BD" w:rsidRPr="00A20993">
              <w:rPr>
                <w:noProof/>
                <w:color w:val="000000" w:themeColor="text1"/>
              </w:rPr>
              <w:fldChar w:fldCharType="end"/>
            </w:r>
          </w:hyperlink>
        </w:p>
        <w:p w14:paraId="7300456F" w14:textId="31CA9D68"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1" w:history="1">
            <w:r w:rsidR="001070BD" w:rsidRPr="00A20993">
              <w:rPr>
                <w:rStyle w:val="af1"/>
                <w:noProof/>
                <w:color w:val="000000" w:themeColor="text1"/>
              </w:rPr>
              <w:t xml:space="preserve">2.1 </w:t>
            </w:r>
            <w:r w:rsidR="001070BD" w:rsidRPr="00A20993">
              <w:rPr>
                <w:rStyle w:val="af1"/>
                <w:noProof/>
                <w:color w:val="000000" w:themeColor="text1"/>
              </w:rPr>
              <w:t>前端开发技术</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w:t>
            </w:r>
            <w:r w:rsidR="001070BD" w:rsidRPr="00A20993">
              <w:rPr>
                <w:noProof/>
                <w:color w:val="000000" w:themeColor="text1"/>
              </w:rPr>
              <w:fldChar w:fldCharType="end"/>
            </w:r>
          </w:hyperlink>
        </w:p>
        <w:p w14:paraId="6C74A7C3" w14:textId="178B81DD"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5" w:history="1">
            <w:r w:rsidR="001070BD" w:rsidRPr="00A20993">
              <w:rPr>
                <w:rStyle w:val="af1"/>
                <w:noProof/>
                <w:color w:val="000000" w:themeColor="text1"/>
              </w:rPr>
              <w:t>2.1.1 Bootstrap</w:t>
            </w:r>
            <w:r w:rsidR="001070BD" w:rsidRPr="00A20993">
              <w:rPr>
                <w:rStyle w:val="af1"/>
                <w:noProof/>
                <w:color w:val="000000" w:themeColor="text1"/>
              </w:rPr>
              <w:t>框架</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w:t>
            </w:r>
            <w:r w:rsidR="001070BD" w:rsidRPr="00A20993">
              <w:rPr>
                <w:noProof/>
                <w:color w:val="000000" w:themeColor="text1"/>
              </w:rPr>
              <w:fldChar w:fldCharType="end"/>
            </w:r>
          </w:hyperlink>
        </w:p>
        <w:p w14:paraId="5254C82B" w14:textId="0579B19E"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6" w:history="1">
            <w:r w:rsidR="001070BD" w:rsidRPr="00A20993">
              <w:rPr>
                <w:rStyle w:val="af1"/>
                <w:noProof/>
                <w:color w:val="000000" w:themeColor="text1"/>
              </w:rPr>
              <w:t>2.1.2 ECHARTS</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_Toc161943426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w:t>
            </w:r>
            <w:r w:rsidR="001070BD" w:rsidRPr="00A20993">
              <w:rPr>
                <w:noProof/>
                <w:color w:val="000000" w:themeColor="text1"/>
              </w:rPr>
              <w:fldChar w:fldCharType="end"/>
            </w:r>
          </w:hyperlink>
        </w:p>
        <w:p w14:paraId="198FFBDB" w14:textId="097895D4"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7" w:history="1">
            <w:r w:rsidR="001070BD" w:rsidRPr="00A20993">
              <w:rPr>
                <w:rStyle w:val="af1"/>
                <w:noProof/>
                <w:color w:val="000000" w:themeColor="text1"/>
              </w:rPr>
              <w:t xml:space="preserve">2.2 </w:t>
            </w:r>
            <w:r w:rsidR="001070BD" w:rsidRPr="00A20993">
              <w:rPr>
                <w:rStyle w:val="af1"/>
                <w:noProof/>
                <w:color w:val="000000" w:themeColor="text1"/>
              </w:rPr>
              <w:t>后端开发技术</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5</w:t>
            </w:r>
            <w:r w:rsidR="001070BD" w:rsidRPr="00A20993">
              <w:rPr>
                <w:noProof/>
                <w:color w:val="000000" w:themeColor="text1"/>
              </w:rPr>
              <w:fldChar w:fldCharType="end"/>
            </w:r>
          </w:hyperlink>
        </w:p>
        <w:p w14:paraId="43BDB90E" w14:textId="6B897628"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8" w:history="1">
            <w:r w:rsidR="001070BD" w:rsidRPr="00A20993">
              <w:rPr>
                <w:rStyle w:val="af1"/>
                <w:rFonts w:cs="黑体"/>
                <w:noProof/>
                <w:color w:val="000000" w:themeColor="text1"/>
              </w:rPr>
              <w:t>2.2.1</w:t>
            </w:r>
            <w:r w:rsidR="001070BD" w:rsidRPr="00A20993">
              <w:rPr>
                <w:rStyle w:val="af1"/>
                <w:noProof/>
                <w:color w:val="000000" w:themeColor="text1"/>
              </w:rPr>
              <w:t xml:space="preserve"> MVT</w:t>
            </w:r>
            <w:r w:rsidR="001070BD" w:rsidRPr="00A20993">
              <w:rPr>
                <w:rStyle w:val="af1"/>
                <w:noProof/>
                <w:color w:val="000000" w:themeColor="text1"/>
              </w:rPr>
              <w:t>模式</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5</w:t>
            </w:r>
            <w:r w:rsidR="001070BD" w:rsidRPr="00A20993">
              <w:rPr>
                <w:noProof/>
                <w:color w:val="000000" w:themeColor="text1"/>
              </w:rPr>
              <w:fldChar w:fldCharType="end"/>
            </w:r>
          </w:hyperlink>
        </w:p>
        <w:p w14:paraId="60712646" w14:textId="792CCFE1"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29" w:history="1">
            <w:r w:rsidR="001070BD" w:rsidRPr="00A20993">
              <w:rPr>
                <w:rStyle w:val="af1"/>
                <w:noProof/>
                <w:color w:val="000000" w:themeColor="text1"/>
              </w:rPr>
              <w:t>2.2.2 Django</w:t>
            </w:r>
            <w:r w:rsidR="001070BD" w:rsidRPr="00A20993">
              <w:rPr>
                <w:rStyle w:val="af1"/>
                <w:noProof/>
                <w:color w:val="000000" w:themeColor="text1"/>
              </w:rPr>
              <w:t>框架</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_Toc161943429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6</w:t>
            </w:r>
            <w:r w:rsidR="001070BD" w:rsidRPr="00A20993">
              <w:rPr>
                <w:noProof/>
                <w:color w:val="000000" w:themeColor="text1"/>
              </w:rPr>
              <w:fldChar w:fldCharType="end"/>
            </w:r>
          </w:hyperlink>
        </w:p>
        <w:p w14:paraId="6FD6439D" w14:textId="0C2B5A4F"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0" w:history="1">
            <w:r w:rsidR="001070BD" w:rsidRPr="00A20993">
              <w:rPr>
                <w:rStyle w:val="af1"/>
                <w:noProof/>
                <w:color w:val="000000" w:themeColor="text1"/>
              </w:rPr>
              <w:t>2.2.3 SQLite</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6</w:t>
            </w:r>
            <w:r w:rsidR="001070BD" w:rsidRPr="00A20993">
              <w:rPr>
                <w:noProof/>
                <w:color w:val="000000" w:themeColor="text1"/>
              </w:rPr>
              <w:fldChar w:fldCharType="end"/>
            </w:r>
          </w:hyperlink>
        </w:p>
        <w:p w14:paraId="09ECC55D" w14:textId="5BF4670D"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1" w:history="1">
            <w:r w:rsidR="001070BD" w:rsidRPr="00A20993">
              <w:rPr>
                <w:rStyle w:val="af1"/>
                <w:noProof/>
                <w:color w:val="000000" w:themeColor="text1"/>
              </w:rPr>
              <w:t>2.2.4 ORM</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6</w:t>
            </w:r>
            <w:r w:rsidR="001070BD" w:rsidRPr="00A20993">
              <w:rPr>
                <w:noProof/>
                <w:color w:val="000000" w:themeColor="text1"/>
              </w:rPr>
              <w:fldChar w:fldCharType="end"/>
            </w:r>
          </w:hyperlink>
        </w:p>
        <w:p w14:paraId="5B5C46D7" w14:textId="3394A7FC"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2" w:history="1">
            <w:r w:rsidR="001070BD" w:rsidRPr="00A20993">
              <w:rPr>
                <w:rStyle w:val="af1"/>
                <w:noProof/>
                <w:color w:val="000000" w:themeColor="text1"/>
              </w:rPr>
              <w:t xml:space="preserve">2.3 </w:t>
            </w:r>
            <w:r w:rsidR="001070BD" w:rsidRPr="00A20993">
              <w:rPr>
                <w:rStyle w:val="af1"/>
                <w:noProof/>
                <w:color w:val="000000" w:themeColor="text1"/>
              </w:rPr>
              <w:t>开发环境及开发工具</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7</w:t>
            </w:r>
            <w:r w:rsidR="001070BD" w:rsidRPr="00A20993">
              <w:rPr>
                <w:noProof/>
                <w:color w:val="000000" w:themeColor="text1"/>
              </w:rPr>
              <w:fldChar w:fldCharType="end"/>
            </w:r>
          </w:hyperlink>
        </w:p>
        <w:p w14:paraId="7E169FEF" w14:textId="168033CB"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3" w:history="1">
            <w:r w:rsidR="001070BD" w:rsidRPr="00A20993">
              <w:rPr>
                <w:rStyle w:val="af1"/>
                <w:rFonts w:cs="黑体"/>
                <w:bCs/>
                <w:noProof/>
                <w:color w:val="000000" w:themeColor="text1"/>
              </w:rPr>
              <w:t>2.3.1</w:t>
            </w:r>
            <w:r w:rsidR="001070BD" w:rsidRPr="00A20993">
              <w:rPr>
                <w:rStyle w:val="af1"/>
                <w:noProof/>
                <w:color w:val="000000" w:themeColor="text1"/>
              </w:rPr>
              <w:t xml:space="preserve"> Pycharm</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7</w:t>
            </w:r>
            <w:r w:rsidR="001070BD" w:rsidRPr="00A20993">
              <w:rPr>
                <w:noProof/>
                <w:color w:val="000000" w:themeColor="text1"/>
              </w:rPr>
              <w:fldChar w:fldCharType="end"/>
            </w:r>
          </w:hyperlink>
        </w:p>
        <w:p w14:paraId="4502A15D" w14:textId="3F4D7287"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4" w:history="1">
            <w:r w:rsidR="001070BD" w:rsidRPr="00A20993">
              <w:rPr>
                <w:rStyle w:val="af1"/>
                <w:noProof/>
                <w:color w:val="000000" w:themeColor="text1"/>
              </w:rPr>
              <w:t>2.3.2 Navicat</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8</w:t>
            </w:r>
            <w:r w:rsidR="001070BD" w:rsidRPr="00A20993">
              <w:rPr>
                <w:noProof/>
                <w:color w:val="000000" w:themeColor="text1"/>
              </w:rPr>
              <w:fldChar w:fldCharType="end"/>
            </w:r>
          </w:hyperlink>
        </w:p>
        <w:p w14:paraId="10F54B46" w14:textId="6A91DEBA"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5" w:history="1">
            <w:r w:rsidR="001070BD" w:rsidRPr="00A20993">
              <w:rPr>
                <w:rStyle w:val="af1"/>
                <w:noProof/>
                <w:color w:val="000000" w:themeColor="text1"/>
              </w:rPr>
              <w:t xml:space="preserve">3 </w:t>
            </w:r>
            <w:r w:rsidR="001070BD" w:rsidRPr="00A20993">
              <w:rPr>
                <w:rStyle w:val="af1"/>
                <w:noProof/>
                <w:color w:val="000000" w:themeColor="text1"/>
              </w:rPr>
              <w:t>系统分析</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9</w:t>
            </w:r>
            <w:r w:rsidR="001070BD" w:rsidRPr="00A20993">
              <w:rPr>
                <w:noProof/>
                <w:color w:val="000000" w:themeColor="text1"/>
              </w:rPr>
              <w:fldChar w:fldCharType="end"/>
            </w:r>
          </w:hyperlink>
        </w:p>
        <w:p w14:paraId="2D5571C8" w14:textId="29761864"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7" w:history="1">
            <w:r w:rsidR="001070BD" w:rsidRPr="00A20993">
              <w:rPr>
                <w:rStyle w:val="af1"/>
                <w:noProof/>
                <w:color w:val="000000" w:themeColor="text1"/>
              </w:rPr>
              <w:t xml:space="preserve">3.1 </w:t>
            </w:r>
            <w:r w:rsidR="001070BD" w:rsidRPr="00A20993">
              <w:rPr>
                <w:rStyle w:val="af1"/>
                <w:noProof/>
                <w:color w:val="000000" w:themeColor="text1"/>
              </w:rPr>
              <w:t>可行性分析</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9</w:t>
            </w:r>
            <w:r w:rsidR="001070BD" w:rsidRPr="00A20993">
              <w:rPr>
                <w:noProof/>
                <w:color w:val="000000" w:themeColor="text1"/>
              </w:rPr>
              <w:fldChar w:fldCharType="end"/>
            </w:r>
          </w:hyperlink>
        </w:p>
        <w:p w14:paraId="41FAC5B8" w14:textId="6C4DB754"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8" w:history="1">
            <w:r w:rsidR="001070BD" w:rsidRPr="00A20993">
              <w:rPr>
                <w:rStyle w:val="af1"/>
                <w:noProof/>
                <w:color w:val="000000" w:themeColor="text1"/>
              </w:rPr>
              <w:t xml:space="preserve">3.1.1 </w:t>
            </w:r>
            <w:r w:rsidR="001070BD" w:rsidRPr="00A20993">
              <w:rPr>
                <w:rStyle w:val="af1"/>
                <w:noProof/>
                <w:color w:val="000000" w:themeColor="text1"/>
              </w:rPr>
              <w:t>技术可行性</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9</w:t>
            </w:r>
            <w:r w:rsidR="001070BD" w:rsidRPr="00A20993">
              <w:rPr>
                <w:noProof/>
                <w:color w:val="000000" w:themeColor="text1"/>
              </w:rPr>
              <w:fldChar w:fldCharType="end"/>
            </w:r>
          </w:hyperlink>
        </w:p>
        <w:p w14:paraId="4C80094C" w14:textId="65CE9BBE"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39" w:history="1">
            <w:r w:rsidR="001070BD" w:rsidRPr="00A20993">
              <w:rPr>
                <w:rStyle w:val="af1"/>
                <w:noProof/>
                <w:color w:val="000000" w:themeColor="text1"/>
              </w:rPr>
              <w:t xml:space="preserve">3.1.2 </w:t>
            </w:r>
            <w:r w:rsidR="001070BD" w:rsidRPr="00A20993">
              <w:rPr>
                <w:rStyle w:val="af1"/>
                <w:noProof/>
                <w:color w:val="000000" w:themeColor="text1"/>
              </w:rPr>
              <w:t>经济可行性</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_Toc161943439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9</w:t>
            </w:r>
            <w:r w:rsidR="001070BD" w:rsidRPr="00A20993">
              <w:rPr>
                <w:noProof/>
                <w:color w:val="000000" w:themeColor="text1"/>
              </w:rPr>
              <w:fldChar w:fldCharType="end"/>
            </w:r>
          </w:hyperlink>
        </w:p>
        <w:p w14:paraId="66F18033" w14:textId="32C3AA8D"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0" w:history="1">
            <w:r w:rsidR="001070BD" w:rsidRPr="00A20993">
              <w:rPr>
                <w:rStyle w:val="af1"/>
                <w:noProof/>
                <w:color w:val="000000" w:themeColor="text1"/>
              </w:rPr>
              <w:t xml:space="preserve">3.1.3 </w:t>
            </w:r>
            <w:r w:rsidR="001070BD" w:rsidRPr="00A20993">
              <w:rPr>
                <w:rStyle w:val="af1"/>
                <w:noProof/>
                <w:color w:val="000000" w:themeColor="text1"/>
              </w:rPr>
              <w:t>社会可行性</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9</w:t>
            </w:r>
            <w:r w:rsidR="001070BD" w:rsidRPr="00A20993">
              <w:rPr>
                <w:noProof/>
                <w:color w:val="000000" w:themeColor="text1"/>
              </w:rPr>
              <w:fldChar w:fldCharType="end"/>
            </w:r>
          </w:hyperlink>
        </w:p>
        <w:p w14:paraId="59D00B54" w14:textId="08F9E817"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1" w:history="1">
            <w:r w:rsidR="001070BD" w:rsidRPr="00A20993">
              <w:rPr>
                <w:rStyle w:val="af1"/>
                <w:noProof/>
                <w:color w:val="000000" w:themeColor="text1"/>
              </w:rPr>
              <w:t xml:space="preserve">3.2 </w:t>
            </w:r>
            <w:r w:rsidR="001070BD" w:rsidRPr="00A20993">
              <w:rPr>
                <w:rStyle w:val="af1"/>
                <w:noProof/>
                <w:color w:val="000000" w:themeColor="text1"/>
              </w:rPr>
              <w:t>需求分析</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11</w:t>
            </w:r>
            <w:r w:rsidR="001070BD" w:rsidRPr="00A20993">
              <w:rPr>
                <w:noProof/>
                <w:color w:val="000000" w:themeColor="text1"/>
              </w:rPr>
              <w:fldChar w:fldCharType="end"/>
            </w:r>
          </w:hyperlink>
        </w:p>
        <w:p w14:paraId="1D4F7773" w14:textId="6734FD6A"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2" w:history="1">
            <w:r w:rsidR="001070BD" w:rsidRPr="00A20993">
              <w:rPr>
                <w:rStyle w:val="af1"/>
                <w:noProof/>
                <w:color w:val="000000" w:themeColor="text1"/>
              </w:rPr>
              <w:t xml:space="preserve">3.2.1 </w:t>
            </w:r>
            <w:r w:rsidR="001070BD" w:rsidRPr="00A20993">
              <w:rPr>
                <w:rStyle w:val="af1"/>
                <w:noProof/>
                <w:color w:val="000000" w:themeColor="text1"/>
              </w:rPr>
              <w:t>功能需求</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11</w:t>
            </w:r>
            <w:r w:rsidR="001070BD" w:rsidRPr="00A20993">
              <w:rPr>
                <w:noProof/>
                <w:color w:val="000000" w:themeColor="text1"/>
              </w:rPr>
              <w:fldChar w:fldCharType="end"/>
            </w:r>
          </w:hyperlink>
        </w:p>
        <w:p w14:paraId="0CA639C4" w14:textId="4102299C"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3" w:history="1">
            <w:r w:rsidR="001070BD" w:rsidRPr="00A20993">
              <w:rPr>
                <w:rStyle w:val="af1"/>
                <w:noProof/>
                <w:color w:val="000000" w:themeColor="text1"/>
              </w:rPr>
              <w:t xml:space="preserve">3.2.2  </w:t>
            </w:r>
            <w:r w:rsidR="001070BD" w:rsidRPr="00A20993">
              <w:rPr>
                <w:rStyle w:val="af1"/>
                <w:noProof/>
                <w:color w:val="000000" w:themeColor="text1"/>
              </w:rPr>
              <w:t>性能需求</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11</w:t>
            </w:r>
            <w:r w:rsidR="001070BD" w:rsidRPr="00A20993">
              <w:rPr>
                <w:noProof/>
                <w:color w:val="000000" w:themeColor="text1"/>
              </w:rPr>
              <w:fldChar w:fldCharType="end"/>
            </w:r>
          </w:hyperlink>
        </w:p>
        <w:p w14:paraId="6002D683" w14:textId="0083F4E9"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4" w:history="1">
            <w:r w:rsidR="001070BD" w:rsidRPr="00A20993">
              <w:rPr>
                <w:rStyle w:val="af1"/>
                <w:noProof/>
                <w:color w:val="000000" w:themeColor="text1"/>
              </w:rPr>
              <w:t xml:space="preserve">3.2.3  </w:t>
            </w:r>
            <w:r w:rsidR="001070BD" w:rsidRPr="00A20993">
              <w:rPr>
                <w:rStyle w:val="af1"/>
                <w:noProof/>
                <w:color w:val="000000" w:themeColor="text1"/>
              </w:rPr>
              <w:t>可扩展性需求</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12</w:t>
            </w:r>
            <w:r w:rsidR="001070BD" w:rsidRPr="00A20993">
              <w:rPr>
                <w:noProof/>
                <w:color w:val="000000" w:themeColor="text1"/>
              </w:rPr>
              <w:fldChar w:fldCharType="end"/>
            </w:r>
          </w:hyperlink>
        </w:p>
        <w:p w14:paraId="67EC5646" w14:textId="07FA407D"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5" w:history="1">
            <w:r w:rsidR="001070BD" w:rsidRPr="00A20993">
              <w:rPr>
                <w:rStyle w:val="af1"/>
                <w:noProof/>
                <w:color w:val="000000" w:themeColor="text1"/>
              </w:rPr>
              <w:t xml:space="preserve">4 </w:t>
            </w:r>
            <w:r w:rsidR="001070BD" w:rsidRPr="00A20993">
              <w:rPr>
                <w:rStyle w:val="af1"/>
                <w:noProof/>
                <w:color w:val="000000" w:themeColor="text1"/>
              </w:rPr>
              <w:t>系统设计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14</w:t>
            </w:r>
            <w:r w:rsidR="001070BD" w:rsidRPr="00A20993">
              <w:rPr>
                <w:noProof/>
                <w:color w:val="000000" w:themeColor="text1"/>
              </w:rPr>
              <w:fldChar w:fldCharType="end"/>
            </w:r>
          </w:hyperlink>
        </w:p>
        <w:p w14:paraId="70B6B0D7" w14:textId="33ABEAD2"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7" w:history="1">
            <w:r w:rsidR="001070BD" w:rsidRPr="00A20993">
              <w:rPr>
                <w:rStyle w:val="af1"/>
                <w:noProof/>
                <w:color w:val="000000" w:themeColor="text1"/>
              </w:rPr>
              <w:t xml:space="preserve">4.1 </w:t>
            </w:r>
            <w:r w:rsidR="001070BD" w:rsidRPr="00A20993">
              <w:rPr>
                <w:rStyle w:val="af1"/>
                <w:noProof/>
                <w:color w:val="000000" w:themeColor="text1"/>
              </w:rPr>
              <w:t>系统模块设计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14</w:t>
            </w:r>
            <w:r w:rsidR="001070BD" w:rsidRPr="00A20993">
              <w:rPr>
                <w:noProof/>
                <w:color w:val="000000" w:themeColor="text1"/>
              </w:rPr>
              <w:fldChar w:fldCharType="end"/>
            </w:r>
          </w:hyperlink>
        </w:p>
        <w:p w14:paraId="2BAB1A26" w14:textId="3478F454"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8" w:history="1">
            <w:r w:rsidR="001070BD" w:rsidRPr="00A20993">
              <w:rPr>
                <w:rStyle w:val="af1"/>
                <w:noProof/>
                <w:color w:val="000000" w:themeColor="text1"/>
              </w:rPr>
              <w:t xml:space="preserve">4.1.1 </w:t>
            </w:r>
            <w:r w:rsidR="001070BD" w:rsidRPr="00A20993">
              <w:rPr>
                <w:rStyle w:val="af1"/>
                <w:noProof/>
                <w:color w:val="000000" w:themeColor="text1"/>
              </w:rPr>
              <w:t>普通用户模块</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14</w:t>
            </w:r>
            <w:r w:rsidR="001070BD" w:rsidRPr="00A20993">
              <w:rPr>
                <w:noProof/>
                <w:color w:val="000000" w:themeColor="text1"/>
              </w:rPr>
              <w:fldChar w:fldCharType="end"/>
            </w:r>
          </w:hyperlink>
        </w:p>
        <w:p w14:paraId="5E16E8F6" w14:textId="73EB50FF"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49" w:history="1">
            <w:r w:rsidR="001070BD" w:rsidRPr="00A20993">
              <w:rPr>
                <w:rStyle w:val="af1"/>
                <w:noProof/>
                <w:color w:val="000000" w:themeColor="text1"/>
              </w:rPr>
              <w:t>4.1.2</w:t>
            </w:r>
            <w:r w:rsidR="001070BD" w:rsidRPr="00A20993">
              <w:rPr>
                <w:rStyle w:val="af1"/>
                <w:noProof/>
                <w:color w:val="000000" w:themeColor="text1"/>
              </w:rPr>
              <w:t>超级管理员模块</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_Toc161943449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14</w:t>
            </w:r>
            <w:r w:rsidR="001070BD" w:rsidRPr="00A20993">
              <w:rPr>
                <w:noProof/>
                <w:color w:val="000000" w:themeColor="text1"/>
              </w:rPr>
              <w:fldChar w:fldCharType="end"/>
            </w:r>
          </w:hyperlink>
        </w:p>
        <w:p w14:paraId="2FF4184F" w14:textId="2A4D2212"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0" w:history="1">
            <w:r w:rsidR="001070BD" w:rsidRPr="00A20993">
              <w:rPr>
                <w:rStyle w:val="af1"/>
                <w:noProof/>
                <w:color w:val="000000" w:themeColor="text1"/>
              </w:rPr>
              <w:t>4.1.3</w:t>
            </w:r>
            <w:r w:rsidR="001070BD" w:rsidRPr="00A20993">
              <w:rPr>
                <w:rStyle w:val="af1"/>
                <w:noProof/>
                <w:color w:val="000000" w:themeColor="text1"/>
              </w:rPr>
              <w:t>系统功能模块图</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14</w:t>
            </w:r>
            <w:r w:rsidR="001070BD" w:rsidRPr="00A20993">
              <w:rPr>
                <w:noProof/>
                <w:color w:val="000000" w:themeColor="text1"/>
              </w:rPr>
              <w:fldChar w:fldCharType="end"/>
            </w:r>
          </w:hyperlink>
        </w:p>
        <w:p w14:paraId="42555A9A" w14:textId="2417584C"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1" w:history="1">
            <w:r w:rsidR="001070BD" w:rsidRPr="00A20993">
              <w:rPr>
                <w:rStyle w:val="af1"/>
                <w:noProof/>
                <w:color w:val="000000" w:themeColor="text1"/>
              </w:rPr>
              <w:t xml:space="preserve">4.2 </w:t>
            </w:r>
            <w:r w:rsidR="001070BD" w:rsidRPr="00A20993">
              <w:rPr>
                <w:rStyle w:val="af1"/>
                <w:noProof/>
                <w:color w:val="000000" w:themeColor="text1"/>
              </w:rPr>
              <w:t>数据库设计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15</w:t>
            </w:r>
            <w:r w:rsidR="001070BD" w:rsidRPr="00A20993">
              <w:rPr>
                <w:noProof/>
                <w:color w:val="000000" w:themeColor="text1"/>
              </w:rPr>
              <w:fldChar w:fldCharType="end"/>
            </w:r>
          </w:hyperlink>
        </w:p>
        <w:p w14:paraId="5F819FDC" w14:textId="6F269644"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2" w:history="1">
            <w:r w:rsidR="001070BD" w:rsidRPr="00A20993">
              <w:rPr>
                <w:rStyle w:val="af1"/>
                <w:noProof/>
                <w:color w:val="000000" w:themeColor="text1"/>
              </w:rPr>
              <w:t xml:space="preserve">4.2.1 </w:t>
            </w:r>
            <w:r w:rsidR="001070BD" w:rsidRPr="00A20993">
              <w:rPr>
                <w:rStyle w:val="af1"/>
                <w:noProof/>
                <w:color w:val="000000" w:themeColor="text1"/>
              </w:rPr>
              <w:t>数据库设计原则</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15</w:t>
            </w:r>
            <w:r w:rsidR="001070BD" w:rsidRPr="00A20993">
              <w:rPr>
                <w:noProof/>
                <w:color w:val="000000" w:themeColor="text1"/>
              </w:rPr>
              <w:fldChar w:fldCharType="end"/>
            </w:r>
          </w:hyperlink>
        </w:p>
        <w:p w14:paraId="0ADE9391" w14:textId="57C95365"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3" w:history="1">
            <w:r w:rsidR="001070BD" w:rsidRPr="00A20993">
              <w:rPr>
                <w:rStyle w:val="af1"/>
                <w:noProof/>
                <w:color w:val="000000" w:themeColor="text1"/>
              </w:rPr>
              <w:t xml:space="preserve">4.2.2 </w:t>
            </w:r>
            <w:r w:rsidR="001070BD" w:rsidRPr="00A20993">
              <w:rPr>
                <w:rStyle w:val="af1"/>
                <w:noProof/>
                <w:color w:val="000000" w:themeColor="text1"/>
              </w:rPr>
              <w:t>数据库设计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16</w:t>
            </w:r>
            <w:r w:rsidR="001070BD" w:rsidRPr="00A20993">
              <w:rPr>
                <w:noProof/>
                <w:color w:val="000000" w:themeColor="text1"/>
              </w:rPr>
              <w:fldChar w:fldCharType="end"/>
            </w:r>
          </w:hyperlink>
        </w:p>
        <w:p w14:paraId="17CFD095" w14:textId="225B0224" w:rsidR="001070BD" w:rsidRPr="00A20993" w:rsidRDefault="00000000">
          <w:pPr>
            <w:pStyle w:val="TOC3"/>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4" w:history="1">
            <w:r w:rsidR="001070BD" w:rsidRPr="00A20993">
              <w:rPr>
                <w:rStyle w:val="af1"/>
                <w:rFonts w:hAnsi="宋体" w:cs="黑体"/>
                <w:noProof/>
                <w:color w:val="000000" w:themeColor="text1"/>
                <w:lang w:bidi="ar"/>
              </w:rPr>
              <w:t>4.2.3</w:t>
            </w:r>
            <w:r w:rsidR="001070BD" w:rsidRPr="00A20993">
              <w:rPr>
                <w:rStyle w:val="af1"/>
                <w:noProof/>
                <w:color w:val="000000" w:themeColor="text1"/>
              </w:rPr>
              <w:t xml:space="preserve"> </w:t>
            </w:r>
            <w:r w:rsidR="001070BD" w:rsidRPr="00A20993">
              <w:rPr>
                <w:rStyle w:val="af1"/>
                <w:noProof/>
                <w:color w:val="000000" w:themeColor="text1"/>
              </w:rPr>
              <w:t>数据库表设计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16</w:t>
            </w:r>
            <w:r w:rsidR="001070BD" w:rsidRPr="00A20993">
              <w:rPr>
                <w:noProof/>
                <w:color w:val="000000" w:themeColor="text1"/>
              </w:rPr>
              <w:fldChar w:fldCharType="end"/>
            </w:r>
          </w:hyperlink>
        </w:p>
        <w:p w14:paraId="1A81B2BB" w14:textId="6AAD04A9"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5" w:history="1">
            <w:r w:rsidR="001070BD" w:rsidRPr="00A20993">
              <w:rPr>
                <w:rStyle w:val="af1"/>
                <w:noProof/>
                <w:color w:val="000000" w:themeColor="text1"/>
              </w:rPr>
              <w:t xml:space="preserve">5 </w:t>
            </w:r>
            <w:r w:rsidR="001070BD" w:rsidRPr="00A20993">
              <w:rPr>
                <w:rStyle w:val="af1"/>
                <w:noProof/>
                <w:color w:val="000000" w:themeColor="text1"/>
              </w:rPr>
              <w:t>系统实现</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20</w:t>
            </w:r>
            <w:r w:rsidR="001070BD" w:rsidRPr="00A20993">
              <w:rPr>
                <w:noProof/>
                <w:color w:val="000000" w:themeColor="text1"/>
              </w:rPr>
              <w:fldChar w:fldCharType="end"/>
            </w:r>
          </w:hyperlink>
        </w:p>
        <w:p w14:paraId="7CB27829" w14:textId="5BC8AD6E"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6" w:history="1">
            <w:r w:rsidR="001070BD" w:rsidRPr="00A20993">
              <w:rPr>
                <w:rStyle w:val="af1"/>
                <w:noProof/>
                <w:color w:val="000000" w:themeColor="text1"/>
              </w:rPr>
              <w:t xml:space="preserve">5.1 </w:t>
            </w:r>
            <w:r w:rsidR="001070BD" w:rsidRPr="00A20993">
              <w:rPr>
                <w:rStyle w:val="af1"/>
                <w:noProof/>
                <w:color w:val="000000" w:themeColor="text1"/>
              </w:rPr>
              <w:t>模块开发</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_Toc161943456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20</w:t>
            </w:r>
            <w:r w:rsidR="001070BD" w:rsidRPr="00A20993">
              <w:rPr>
                <w:noProof/>
                <w:color w:val="000000" w:themeColor="text1"/>
              </w:rPr>
              <w:fldChar w:fldCharType="end"/>
            </w:r>
          </w:hyperlink>
        </w:p>
        <w:p w14:paraId="65B8C0FE" w14:textId="5A8325F9"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7" w:history="1">
            <w:r w:rsidR="001070BD" w:rsidRPr="00A20993">
              <w:rPr>
                <w:rStyle w:val="af1"/>
                <w:noProof/>
                <w:color w:val="000000" w:themeColor="text1"/>
              </w:rPr>
              <w:t xml:space="preserve">5.2 </w:t>
            </w:r>
            <w:r w:rsidR="001070BD" w:rsidRPr="00A20993">
              <w:rPr>
                <w:rStyle w:val="af1"/>
                <w:noProof/>
                <w:color w:val="000000" w:themeColor="text1"/>
              </w:rPr>
              <w:t>用户</w:t>
            </w:r>
            <w:r w:rsidR="001070BD" w:rsidRPr="00A20993">
              <w:rPr>
                <w:rStyle w:val="af1"/>
                <w:rFonts w:ascii="Calibri" w:hAnsi="Calibri" w:cs="Calibri"/>
                <w:noProof/>
                <w:color w:val="000000" w:themeColor="text1"/>
              </w:rPr>
              <w:t>注册</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20</w:t>
            </w:r>
            <w:r w:rsidR="001070BD" w:rsidRPr="00A20993">
              <w:rPr>
                <w:noProof/>
                <w:color w:val="000000" w:themeColor="text1"/>
              </w:rPr>
              <w:fldChar w:fldCharType="end"/>
            </w:r>
          </w:hyperlink>
        </w:p>
        <w:p w14:paraId="7BD0B31A" w14:textId="2D610037"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8" w:history="1">
            <w:r w:rsidR="001070BD" w:rsidRPr="00A20993">
              <w:rPr>
                <w:rStyle w:val="af1"/>
                <w:noProof/>
                <w:color w:val="000000" w:themeColor="text1"/>
              </w:rPr>
              <w:t xml:space="preserve">5.3 </w:t>
            </w:r>
            <w:r w:rsidR="001070BD" w:rsidRPr="00A20993">
              <w:rPr>
                <w:rStyle w:val="af1"/>
                <w:noProof/>
                <w:color w:val="000000" w:themeColor="text1"/>
              </w:rPr>
              <w:t>用户登录</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22</w:t>
            </w:r>
            <w:r w:rsidR="001070BD" w:rsidRPr="00A20993">
              <w:rPr>
                <w:noProof/>
                <w:color w:val="000000" w:themeColor="text1"/>
              </w:rPr>
              <w:fldChar w:fldCharType="end"/>
            </w:r>
          </w:hyperlink>
        </w:p>
        <w:p w14:paraId="1073DCB1" w14:textId="2D874B04"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59" w:history="1">
            <w:r w:rsidR="001070BD" w:rsidRPr="00A20993">
              <w:rPr>
                <w:rStyle w:val="af1"/>
                <w:noProof/>
                <w:color w:val="000000" w:themeColor="text1"/>
              </w:rPr>
              <w:t xml:space="preserve">5.4 </w:t>
            </w:r>
            <w:r w:rsidR="001070BD" w:rsidRPr="00A20993">
              <w:rPr>
                <w:rStyle w:val="af1"/>
                <w:noProof/>
                <w:color w:val="000000" w:themeColor="text1"/>
              </w:rPr>
              <w:t>签到</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_Toc161943459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23</w:t>
            </w:r>
            <w:r w:rsidR="001070BD" w:rsidRPr="00A20993">
              <w:rPr>
                <w:noProof/>
                <w:color w:val="000000" w:themeColor="text1"/>
              </w:rPr>
              <w:fldChar w:fldCharType="end"/>
            </w:r>
          </w:hyperlink>
        </w:p>
        <w:p w14:paraId="47E629AC" w14:textId="456BDBFE"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0" w:history="1">
            <w:r w:rsidR="001070BD" w:rsidRPr="00A20993">
              <w:rPr>
                <w:rStyle w:val="af1"/>
                <w:noProof/>
                <w:color w:val="000000" w:themeColor="text1"/>
              </w:rPr>
              <w:t xml:space="preserve">5.5 </w:t>
            </w:r>
            <w:r w:rsidR="001070BD" w:rsidRPr="00A20993">
              <w:rPr>
                <w:rStyle w:val="af1"/>
                <w:noProof/>
                <w:color w:val="000000" w:themeColor="text1"/>
              </w:rPr>
              <w:t>考勤统计</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25</w:t>
            </w:r>
            <w:r w:rsidR="001070BD" w:rsidRPr="00A20993">
              <w:rPr>
                <w:noProof/>
                <w:color w:val="000000" w:themeColor="text1"/>
              </w:rPr>
              <w:fldChar w:fldCharType="end"/>
            </w:r>
          </w:hyperlink>
        </w:p>
        <w:p w14:paraId="63D98E3D" w14:textId="52B7F10E"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1" w:history="1">
            <w:r w:rsidR="001070BD" w:rsidRPr="00A20993">
              <w:rPr>
                <w:rStyle w:val="af1"/>
                <w:noProof/>
                <w:color w:val="000000" w:themeColor="text1"/>
              </w:rPr>
              <w:t xml:space="preserve">5.6 </w:t>
            </w:r>
            <w:r w:rsidR="001070BD" w:rsidRPr="00A20993">
              <w:rPr>
                <w:rStyle w:val="af1"/>
                <w:noProof/>
                <w:color w:val="000000" w:themeColor="text1"/>
              </w:rPr>
              <w:t>通知栏</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26</w:t>
            </w:r>
            <w:r w:rsidR="001070BD" w:rsidRPr="00A20993">
              <w:rPr>
                <w:noProof/>
                <w:color w:val="000000" w:themeColor="text1"/>
              </w:rPr>
              <w:fldChar w:fldCharType="end"/>
            </w:r>
          </w:hyperlink>
        </w:p>
        <w:p w14:paraId="2C32A370" w14:textId="6C6BD67C"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2" w:history="1">
            <w:r w:rsidR="001070BD" w:rsidRPr="00A20993">
              <w:rPr>
                <w:rStyle w:val="af1"/>
                <w:noProof/>
                <w:color w:val="000000" w:themeColor="text1"/>
              </w:rPr>
              <w:t xml:space="preserve">5.7 </w:t>
            </w:r>
            <w:r w:rsidR="001070BD" w:rsidRPr="00A20993">
              <w:rPr>
                <w:rStyle w:val="af1"/>
                <w:noProof/>
                <w:color w:val="000000" w:themeColor="text1"/>
              </w:rPr>
              <w:t>通知栏管理</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27</w:t>
            </w:r>
            <w:r w:rsidR="001070BD" w:rsidRPr="00A20993">
              <w:rPr>
                <w:noProof/>
                <w:color w:val="000000" w:themeColor="text1"/>
              </w:rPr>
              <w:fldChar w:fldCharType="end"/>
            </w:r>
          </w:hyperlink>
        </w:p>
        <w:p w14:paraId="2DB4BB08" w14:textId="6ECB8957"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3" w:history="1">
            <w:r w:rsidR="001070BD" w:rsidRPr="00A20993">
              <w:rPr>
                <w:rStyle w:val="af1"/>
                <w:noProof/>
                <w:color w:val="000000" w:themeColor="text1"/>
              </w:rPr>
              <w:t xml:space="preserve">5.8 </w:t>
            </w:r>
            <w:r w:rsidR="001070BD" w:rsidRPr="00A20993">
              <w:rPr>
                <w:rStyle w:val="af1"/>
                <w:noProof/>
                <w:color w:val="000000" w:themeColor="text1"/>
              </w:rPr>
              <w:t>考核管理</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29</w:t>
            </w:r>
            <w:r w:rsidR="001070BD" w:rsidRPr="00A20993">
              <w:rPr>
                <w:noProof/>
                <w:color w:val="000000" w:themeColor="text1"/>
              </w:rPr>
              <w:fldChar w:fldCharType="end"/>
            </w:r>
          </w:hyperlink>
        </w:p>
        <w:p w14:paraId="0977F65B" w14:textId="68F0BB23"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4" w:history="1">
            <w:r w:rsidR="001070BD" w:rsidRPr="00A20993">
              <w:rPr>
                <w:rStyle w:val="af1"/>
                <w:noProof/>
                <w:color w:val="000000" w:themeColor="text1"/>
              </w:rPr>
              <w:t xml:space="preserve">5.9 </w:t>
            </w:r>
            <w:r w:rsidR="001070BD" w:rsidRPr="00A20993">
              <w:rPr>
                <w:rStyle w:val="af1"/>
                <w:noProof/>
                <w:color w:val="000000" w:themeColor="text1"/>
              </w:rPr>
              <w:t>考核评定记录</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31</w:t>
            </w:r>
            <w:r w:rsidR="001070BD" w:rsidRPr="00A20993">
              <w:rPr>
                <w:noProof/>
                <w:color w:val="000000" w:themeColor="text1"/>
              </w:rPr>
              <w:fldChar w:fldCharType="end"/>
            </w:r>
          </w:hyperlink>
        </w:p>
        <w:p w14:paraId="5A32A95E" w14:textId="6FC5ED38"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5" w:history="1">
            <w:r w:rsidR="001070BD" w:rsidRPr="00A20993">
              <w:rPr>
                <w:rStyle w:val="af1"/>
                <w:noProof/>
                <w:color w:val="000000" w:themeColor="text1"/>
              </w:rPr>
              <w:t xml:space="preserve">5.10 </w:t>
            </w:r>
            <w:r w:rsidR="001070BD" w:rsidRPr="00A20993">
              <w:rPr>
                <w:rStyle w:val="af1"/>
                <w:noProof/>
                <w:color w:val="000000" w:themeColor="text1"/>
              </w:rPr>
              <w:t>事项</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32</w:t>
            </w:r>
            <w:r w:rsidR="001070BD" w:rsidRPr="00A20993">
              <w:rPr>
                <w:noProof/>
                <w:color w:val="000000" w:themeColor="text1"/>
              </w:rPr>
              <w:fldChar w:fldCharType="end"/>
            </w:r>
          </w:hyperlink>
        </w:p>
        <w:p w14:paraId="649870B6" w14:textId="1991D1B4"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6" w:history="1">
            <w:r w:rsidR="001070BD" w:rsidRPr="00A20993">
              <w:rPr>
                <w:rStyle w:val="af1"/>
                <w:noProof/>
                <w:color w:val="000000" w:themeColor="text1"/>
              </w:rPr>
              <w:t xml:space="preserve">5.11 </w:t>
            </w:r>
            <w:r w:rsidR="001070BD" w:rsidRPr="00A20993">
              <w:rPr>
                <w:rStyle w:val="af1"/>
                <w:noProof/>
                <w:color w:val="000000" w:themeColor="text1"/>
              </w:rPr>
              <w:t>班级管理</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_Toc161943466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34</w:t>
            </w:r>
            <w:r w:rsidR="001070BD" w:rsidRPr="00A20993">
              <w:rPr>
                <w:noProof/>
                <w:color w:val="000000" w:themeColor="text1"/>
              </w:rPr>
              <w:fldChar w:fldCharType="end"/>
            </w:r>
          </w:hyperlink>
        </w:p>
        <w:p w14:paraId="4728CFBB" w14:textId="7206EC07"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7" w:history="1">
            <w:r w:rsidR="001070BD" w:rsidRPr="00A20993">
              <w:rPr>
                <w:rStyle w:val="af1"/>
                <w:noProof/>
                <w:color w:val="000000" w:themeColor="text1"/>
              </w:rPr>
              <w:t xml:space="preserve">5.12 </w:t>
            </w:r>
            <w:r w:rsidR="001070BD" w:rsidRPr="00A20993">
              <w:rPr>
                <w:rStyle w:val="af1"/>
                <w:noProof/>
                <w:color w:val="000000" w:themeColor="text1"/>
              </w:rPr>
              <w:t>成员管理</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_Toc161943467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37</w:t>
            </w:r>
            <w:r w:rsidR="001070BD" w:rsidRPr="00A20993">
              <w:rPr>
                <w:noProof/>
                <w:color w:val="000000" w:themeColor="text1"/>
              </w:rPr>
              <w:fldChar w:fldCharType="end"/>
            </w:r>
          </w:hyperlink>
        </w:p>
        <w:p w14:paraId="03B61C11" w14:textId="015091BE"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8" w:history="1">
            <w:r w:rsidR="001070BD" w:rsidRPr="00A20993">
              <w:rPr>
                <w:rStyle w:val="af1"/>
                <w:noProof/>
                <w:color w:val="000000" w:themeColor="text1"/>
              </w:rPr>
              <w:t xml:space="preserve">5.13 </w:t>
            </w:r>
            <w:r w:rsidR="001070BD" w:rsidRPr="00A20993">
              <w:rPr>
                <w:rStyle w:val="af1"/>
                <w:noProof/>
                <w:color w:val="000000" w:themeColor="text1"/>
              </w:rPr>
              <w:t>退出登录</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_Toc161943468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40</w:t>
            </w:r>
            <w:r w:rsidR="001070BD" w:rsidRPr="00A20993">
              <w:rPr>
                <w:noProof/>
                <w:color w:val="000000" w:themeColor="text1"/>
              </w:rPr>
              <w:fldChar w:fldCharType="end"/>
            </w:r>
          </w:hyperlink>
        </w:p>
        <w:p w14:paraId="7C5F7790" w14:textId="1BD195B9"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69" w:history="1">
            <w:r w:rsidR="001070BD" w:rsidRPr="00A20993">
              <w:rPr>
                <w:rStyle w:val="af1"/>
                <w:noProof/>
                <w:color w:val="000000" w:themeColor="text1"/>
              </w:rPr>
              <w:t>5.14 Django</w:t>
            </w:r>
            <w:r w:rsidR="001070BD" w:rsidRPr="00A20993">
              <w:rPr>
                <w:rStyle w:val="af1"/>
                <w:noProof/>
                <w:color w:val="000000" w:themeColor="text1"/>
              </w:rPr>
              <w:t>超级管理员后台</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_Toc161943469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41</w:t>
            </w:r>
            <w:r w:rsidR="001070BD" w:rsidRPr="00A20993">
              <w:rPr>
                <w:noProof/>
                <w:color w:val="000000" w:themeColor="text1"/>
              </w:rPr>
              <w:fldChar w:fldCharType="end"/>
            </w:r>
          </w:hyperlink>
        </w:p>
        <w:p w14:paraId="757AC2C6" w14:textId="1A698B06"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0" w:history="1">
            <w:r w:rsidR="001070BD" w:rsidRPr="00A20993">
              <w:rPr>
                <w:rStyle w:val="af1"/>
                <w:noProof/>
                <w:color w:val="000000" w:themeColor="text1"/>
                <w:lang w:val="fr-FR"/>
              </w:rPr>
              <w:t xml:space="preserve">6 </w:t>
            </w:r>
            <w:r w:rsidR="001070BD" w:rsidRPr="00A20993">
              <w:rPr>
                <w:rStyle w:val="af1"/>
                <w:noProof/>
                <w:color w:val="000000" w:themeColor="text1"/>
              </w:rPr>
              <w:t>系统测试</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_Toc161943470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44</w:t>
            </w:r>
            <w:r w:rsidR="001070BD" w:rsidRPr="00A20993">
              <w:rPr>
                <w:noProof/>
                <w:color w:val="000000" w:themeColor="text1"/>
              </w:rPr>
              <w:fldChar w:fldCharType="end"/>
            </w:r>
          </w:hyperlink>
        </w:p>
        <w:p w14:paraId="018F22B0" w14:textId="3D590368"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1" w:history="1">
            <w:r w:rsidR="001070BD" w:rsidRPr="00A20993">
              <w:rPr>
                <w:rStyle w:val="af1"/>
                <w:noProof/>
                <w:color w:val="000000" w:themeColor="text1"/>
                <w:lang w:val="fr-FR"/>
              </w:rPr>
              <w:t xml:space="preserve">6.1 </w:t>
            </w:r>
            <w:r w:rsidR="001070BD" w:rsidRPr="00A20993">
              <w:rPr>
                <w:rStyle w:val="af1"/>
                <w:noProof/>
                <w:color w:val="000000" w:themeColor="text1"/>
              </w:rPr>
              <w:t>测试方法</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_Toc161943471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44</w:t>
            </w:r>
            <w:r w:rsidR="001070BD" w:rsidRPr="00A20993">
              <w:rPr>
                <w:noProof/>
                <w:color w:val="000000" w:themeColor="text1"/>
              </w:rPr>
              <w:fldChar w:fldCharType="end"/>
            </w:r>
          </w:hyperlink>
        </w:p>
        <w:p w14:paraId="6B327E0C" w14:textId="40A2E2C8"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2" w:history="1">
            <w:r w:rsidR="001070BD" w:rsidRPr="00A20993">
              <w:rPr>
                <w:rStyle w:val="af1"/>
                <w:noProof/>
                <w:color w:val="000000" w:themeColor="text1"/>
              </w:rPr>
              <w:t xml:space="preserve">6.2 </w:t>
            </w:r>
            <w:r w:rsidR="001070BD" w:rsidRPr="00A20993">
              <w:rPr>
                <w:rStyle w:val="af1"/>
                <w:noProof/>
                <w:color w:val="000000" w:themeColor="text1"/>
              </w:rPr>
              <w:t>测试内容</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_Toc161943472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44</w:t>
            </w:r>
            <w:r w:rsidR="001070BD" w:rsidRPr="00A20993">
              <w:rPr>
                <w:noProof/>
                <w:color w:val="000000" w:themeColor="text1"/>
              </w:rPr>
              <w:fldChar w:fldCharType="end"/>
            </w:r>
          </w:hyperlink>
        </w:p>
        <w:p w14:paraId="0B1A7079" w14:textId="2F017AEF" w:rsidR="001070BD" w:rsidRPr="00A20993" w:rsidRDefault="00000000">
          <w:pPr>
            <w:pStyle w:val="TOC2"/>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3" w:history="1">
            <w:r w:rsidR="001070BD" w:rsidRPr="00A20993">
              <w:rPr>
                <w:rStyle w:val="af1"/>
                <w:noProof/>
                <w:color w:val="000000" w:themeColor="text1"/>
              </w:rPr>
              <w:t xml:space="preserve">6.3 </w:t>
            </w:r>
            <w:r w:rsidR="001070BD" w:rsidRPr="00A20993">
              <w:rPr>
                <w:rStyle w:val="af1"/>
                <w:noProof/>
                <w:color w:val="000000" w:themeColor="text1"/>
              </w:rPr>
              <w:t>系统的测试结果</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_Toc161943473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48</w:t>
            </w:r>
            <w:r w:rsidR="001070BD" w:rsidRPr="00A20993">
              <w:rPr>
                <w:noProof/>
                <w:color w:val="000000" w:themeColor="text1"/>
              </w:rPr>
              <w:fldChar w:fldCharType="end"/>
            </w:r>
          </w:hyperlink>
        </w:p>
        <w:p w14:paraId="1059965F" w14:textId="7A1C25E8"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4" w:history="1">
            <w:r w:rsidR="001070BD" w:rsidRPr="00A20993">
              <w:rPr>
                <w:rStyle w:val="af1"/>
                <w:rFonts w:ascii="黑体" w:hAnsi="黑体"/>
                <w:noProof/>
                <w:color w:val="000000" w:themeColor="text1"/>
              </w:rPr>
              <w:t>结论</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_Toc161943474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49</w:t>
            </w:r>
            <w:r w:rsidR="001070BD" w:rsidRPr="00A20993">
              <w:rPr>
                <w:noProof/>
                <w:color w:val="000000" w:themeColor="text1"/>
              </w:rPr>
              <w:fldChar w:fldCharType="end"/>
            </w:r>
          </w:hyperlink>
        </w:p>
        <w:p w14:paraId="57EA67C4" w14:textId="0B074DFE"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5" w:history="1">
            <w:r w:rsidR="001070BD" w:rsidRPr="00A20993">
              <w:rPr>
                <w:rStyle w:val="af1"/>
                <w:rFonts w:ascii="黑体" w:hAnsi="黑体" w:cs="黑体"/>
                <w:noProof/>
                <w:color w:val="000000" w:themeColor="text1"/>
              </w:rPr>
              <w:t>致  谢</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_Toc161943475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51</w:t>
            </w:r>
            <w:r w:rsidR="001070BD" w:rsidRPr="00A20993">
              <w:rPr>
                <w:noProof/>
                <w:color w:val="000000" w:themeColor="text1"/>
              </w:rPr>
              <w:fldChar w:fldCharType="end"/>
            </w:r>
          </w:hyperlink>
        </w:p>
        <w:p w14:paraId="569BBF51" w14:textId="47E8CC68" w:rsidR="001070BD" w:rsidRPr="00A20993" w:rsidRDefault="00000000">
          <w:pPr>
            <w:pStyle w:val="TOC1"/>
            <w:tabs>
              <w:tab w:val="right" w:leader="dot" w:pos="8296"/>
            </w:tabs>
            <w:rPr>
              <w:rFonts w:asciiTheme="minorHAnsi" w:eastAsiaTheme="minorEastAsia" w:hAnsiTheme="minorHAnsi" w:cstheme="minorBidi"/>
              <w:noProof/>
              <w:color w:val="000000" w:themeColor="text1"/>
              <w:sz w:val="22"/>
              <w14:ligatures w14:val="standardContextual"/>
            </w:rPr>
          </w:pPr>
          <w:hyperlink w:anchor="_Toc161943476" w:history="1">
            <w:r w:rsidR="001070BD" w:rsidRPr="00A20993">
              <w:rPr>
                <w:rStyle w:val="af1"/>
                <w:rFonts w:ascii="黑体" w:hAnsi="黑体" w:cs="黑体"/>
                <w:noProof/>
                <w:color w:val="000000" w:themeColor="text1"/>
              </w:rPr>
              <w:t>参考文献</w:t>
            </w:r>
            <w:r w:rsidR="001070BD" w:rsidRPr="00A20993">
              <w:rPr>
                <w:noProof/>
                <w:color w:val="000000" w:themeColor="text1"/>
              </w:rPr>
              <w:tab/>
            </w:r>
            <w:r w:rsidR="001070BD" w:rsidRPr="00A20993">
              <w:rPr>
                <w:noProof/>
                <w:color w:val="000000" w:themeColor="text1"/>
              </w:rPr>
              <w:fldChar w:fldCharType="begin"/>
            </w:r>
            <w:r w:rsidR="001070BD" w:rsidRPr="00A20993">
              <w:rPr>
                <w:noProof/>
                <w:color w:val="000000" w:themeColor="text1"/>
              </w:rPr>
              <w:instrText xml:space="preserve"> PAGEREF _Toc161943476 \h </w:instrText>
            </w:r>
            <w:r w:rsidR="001070BD" w:rsidRPr="00A20993">
              <w:rPr>
                <w:noProof/>
                <w:color w:val="000000" w:themeColor="text1"/>
              </w:rPr>
            </w:r>
            <w:r w:rsidR="001070BD" w:rsidRPr="00A20993">
              <w:rPr>
                <w:noProof/>
                <w:color w:val="000000" w:themeColor="text1"/>
              </w:rPr>
              <w:fldChar w:fldCharType="separate"/>
            </w:r>
            <w:r w:rsidR="001070BD" w:rsidRPr="00A20993">
              <w:rPr>
                <w:noProof/>
                <w:color w:val="000000" w:themeColor="text1"/>
              </w:rPr>
              <w:t>52</w:t>
            </w:r>
            <w:r w:rsidR="001070BD" w:rsidRPr="00A20993">
              <w:rPr>
                <w:noProof/>
                <w:color w:val="000000" w:themeColor="text1"/>
              </w:rPr>
              <w:fldChar w:fldCharType="end"/>
            </w:r>
          </w:hyperlink>
        </w:p>
        <w:p w14:paraId="7C96288C" w14:textId="30075C98" w:rsidR="00F719B9" w:rsidRPr="00A20993" w:rsidRDefault="00000000">
          <w:pPr>
            <w:rPr>
              <w:color w:val="000000" w:themeColor="text1"/>
              <w:sz w:val="24"/>
            </w:rPr>
          </w:pPr>
          <w:r w:rsidRPr="00A20993">
            <w:rPr>
              <w:color w:val="000000" w:themeColor="text1"/>
            </w:rPr>
            <w:fldChar w:fldCharType="end"/>
          </w:r>
        </w:p>
      </w:sdtContent>
    </w:sdt>
    <w:p w14:paraId="4A18CBDF" w14:textId="77777777" w:rsidR="00F719B9" w:rsidRPr="00A20993" w:rsidRDefault="00F719B9">
      <w:pPr>
        <w:pStyle w:val="10"/>
        <w:spacing w:line="25" w:lineRule="atLeast"/>
        <w:ind w:firstLineChars="200" w:firstLine="653"/>
        <w:jc w:val="center"/>
        <w:rPr>
          <w:rFonts w:ascii="黑体" w:eastAsia="黑体" w:hAnsi="黑体" w:cs="黑体"/>
          <w:color w:val="000000" w:themeColor="text1"/>
          <w:sz w:val="32"/>
          <w:szCs w:val="20"/>
        </w:rPr>
        <w:sectPr w:rsidR="00F719B9" w:rsidRPr="00A20993" w:rsidSect="00427980">
          <w:headerReference w:type="default" r:id="rId12"/>
          <w:pgSz w:w="11906" w:h="16838"/>
          <w:pgMar w:top="1440" w:right="1800" w:bottom="1440" w:left="1800" w:header="851" w:footer="992" w:gutter="0"/>
          <w:cols w:space="425"/>
          <w:docGrid w:type="lines" w:linePitch="312"/>
        </w:sectPr>
      </w:pPr>
    </w:p>
    <w:p w14:paraId="3451F59E" w14:textId="2B266A83" w:rsidR="00F719B9" w:rsidRPr="00A20993" w:rsidRDefault="000F7BAC">
      <w:pPr>
        <w:pStyle w:val="10"/>
        <w:spacing w:line="25" w:lineRule="atLeast"/>
        <w:ind w:firstLineChars="200" w:firstLine="612"/>
        <w:jc w:val="center"/>
        <w:rPr>
          <w:rFonts w:ascii="黑体" w:eastAsia="黑体" w:hAnsi="黑体"/>
          <w:color w:val="000000" w:themeColor="text1"/>
          <w:sz w:val="30"/>
          <w:szCs w:val="30"/>
        </w:rPr>
      </w:pPr>
      <w:bookmarkStart w:id="32" w:name="_Toc161943415"/>
      <w:r w:rsidRPr="00A20993">
        <w:rPr>
          <w:rFonts w:ascii="黑体" w:eastAsia="黑体" w:hAnsi="黑体" w:cs="黑体" w:hint="eastAsia"/>
          <w:color w:val="000000" w:themeColor="text1"/>
          <w:sz w:val="30"/>
          <w:szCs w:val="30"/>
        </w:rPr>
        <w:lastRenderedPageBreak/>
        <w:t>1</w:t>
      </w:r>
      <w:r w:rsidRPr="00A20993">
        <w:rPr>
          <w:rFonts w:ascii="黑体" w:eastAsia="黑体" w:hAnsi="黑体" w:cs="黑体"/>
          <w:color w:val="000000" w:themeColor="text1"/>
          <w:sz w:val="30"/>
          <w:szCs w:val="30"/>
        </w:rPr>
        <w:t xml:space="preserve"> </w:t>
      </w:r>
      <w:r w:rsidRPr="00A20993">
        <w:rPr>
          <w:rFonts w:ascii="黑体" w:eastAsia="黑体" w:hAnsi="黑体" w:cs="黑体" w:hint="eastAsia"/>
          <w:color w:val="000000" w:themeColor="text1"/>
          <w:sz w:val="30"/>
          <w:szCs w:val="30"/>
        </w:rPr>
        <w:t>绪论</w:t>
      </w:r>
      <w:bookmarkEnd w:id="32"/>
    </w:p>
    <w:p w14:paraId="4074EDD0" w14:textId="445FC1E4" w:rsidR="00F719B9" w:rsidRPr="00A20993" w:rsidRDefault="00000000">
      <w:pPr>
        <w:pStyle w:val="11"/>
        <w:ind w:firstLineChars="0" w:firstLine="0"/>
        <w:rPr>
          <w:rFonts w:hint="default"/>
          <w:color w:val="000000" w:themeColor="text1"/>
        </w:rPr>
      </w:pPr>
      <w:bookmarkStart w:id="33" w:name="_Toc103717700"/>
      <w:bookmarkStart w:id="34" w:name="_Toc161943416"/>
      <w:r w:rsidRPr="00A20993">
        <w:rPr>
          <w:color w:val="000000" w:themeColor="text1"/>
        </w:rPr>
        <w:t>1</w:t>
      </w:r>
      <w:r w:rsidR="00A55E23" w:rsidRPr="00A20993">
        <w:rPr>
          <w:color w:val="000000" w:themeColor="text1"/>
        </w:rPr>
        <w:t>.1</w:t>
      </w:r>
      <w:r w:rsidRPr="00A20993">
        <w:rPr>
          <w:color w:val="000000" w:themeColor="text1"/>
        </w:rPr>
        <w:t xml:space="preserve"> </w:t>
      </w:r>
      <w:r w:rsidR="00A55E23" w:rsidRPr="00A20993">
        <w:rPr>
          <w:color w:val="000000" w:themeColor="text1"/>
        </w:rPr>
        <w:t>研究</w:t>
      </w:r>
      <w:r w:rsidRPr="00A20993">
        <w:rPr>
          <w:color w:val="000000" w:themeColor="text1"/>
        </w:rPr>
        <w:t>背景</w:t>
      </w:r>
      <w:bookmarkEnd w:id="33"/>
      <w:bookmarkEnd w:id="34"/>
    </w:p>
    <w:p w14:paraId="14D94C65" w14:textId="5EDA107F" w:rsidR="00B8434A" w:rsidRPr="00A20993" w:rsidRDefault="000D65AA" w:rsidP="00B8434A">
      <w:pPr>
        <w:pStyle w:val="21"/>
        <w:rPr>
          <w:rStyle w:val="4Char"/>
          <w:rFonts w:hint="default"/>
          <w:color w:val="000000" w:themeColor="text1"/>
        </w:rPr>
      </w:pPr>
      <w:r w:rsidRPr="00A20993">
        <w:rPr>
          <w:rStyle w:val="4Char"/>
          <w:rFonts w:hint="default"/>
          <w:color w:val="000000" w:themeColor="text1"/>
        </w:rPr>
        <w:t>在当前的教育环境中，</w:t>
      </w:r>
      <w:r w:rsidR="00D5371A" w:rsidRPr="00A20993">
        <w:rPr>
          <w:rStyle w:val="4Char"/>
          <w:rFonts w:hint="default"/>
          <w:color w:val="000000" w:themeColor="text1"/>
        </w:rPr>
        <w:t>家校通</w:t>
      </w:r>
      <w:r w:rsidRPr="00A20993">
        <w:rPr>
          <w:rStyle w:val="4Char"/>
          <w:rFonts w:hint="default"/>
          <w:color w:val="000000" w:themeColor="text1"/>
        </w:rPr>
        <w:t>成为了一种重要的教育工具。</w:t>
      </w:r>
      <w:del w:id="35" w:author="t Y" w:date="2024-03-20T10:20:00Z">
        <w:r w:rsidRPr="00A20993" w:rsidDel="007453F5">
          <w:rPr>
            <w:rStyle w:val="4Char"/>
            <w:rFonts w:hint="default"/>
            <w:color w:val="000000" w:themeColor="text1"/>
          </w:rPr>
          <w:delText>随着信息技术的快速发展和互联网的普及，</w:delText>
        </w:r>
      </w:del>
      <w:ins w:id="36" w:author="t Y" w:date="2024-03-20T10:19:00Z">
        <w:r w:rsidR="00620E11" w:rsidRPr="00A20993">
          <w:rPr>
            <w:rStyle w:val="4Char"/>
            <w:rFonts w:hint="default"/>
            <w:color w:val="000000" w:themeColor="text1"/>
          </w:rPr>
          <w:t>中小学阶段，家校之间</w:t>
        </w:r>
      </w:ins>
      <w:r w:rsidRPr="00A20993">
        <w:rPr>
          <w:rStyle w:val="4Char"/>
          <w:rFonts w:hint="default"/>
          <w:color w:val="000000" w:themeColor="text1"/>
        </w:rPr>
        <w:t>传统的</w:t>
      </w:r>
      <w:del w:id="37" w:author="t Y" w:date="2024-03-20T10:18:00Z">
        <w:r w:rsidRPr="00A20993" w:rsidDel="00A010EB">
          <w:rPr>
            <w:rStyle w:val="4Char"/>
            <w:rFonts w:hint="default"/>
            <w:color w:val="000000" w:themeColor="text1"/>
          </w:rPr>
          <w:delText>家校</w:delText>
        </w:r>
      </w:del>
      <w:r w:rsidRPr="00A20993">
        <w:rPr>
          <w:rStyle w:val="4Char"/>
          <w:rFonts w:hint="default"/>
          <w:color w:val="000000" w:themeColor="text1"/>
        </w:rPr>
        <w:t>口头</w:t>
      </w:r>
      <w:del w:id="38" w:author="t Y" w:date="2024-03-20T10:18:00Z">
        <w:r w:rsidRPr="00A20993" w:rsidDel="00A010EB">
          <w:rPr>
            <w:rStyle w:val="4Char"/>
            <w:rFonts w:hint="default"/>
            <w:color w:val="000000" w:themeColor="text1"/>
          </w:rPr>
          <w:delText>传达</w:delText>
        </w:r>
      </w:del>
      <w:r w:rsidRPr="00A20993">
        <w:rPr>
          <w:rStyle w:val="4Char"/>
          <w:rFonts w:hint="default"/>
          <w:color w:val="000000" w:themeColor="text1"/>
        </w:rPr>
        <w:t>和书面</w:t>
      </w:r>
      <w:del w:id="39" w:author="t Y" w:date="2024-03-20T10:18:00Z">
        <w:r w:rsidRPr="00A20993" w:rsidDel="00A010EB">
          <w:rPr>
            <w:rStyle w:val="4Char"/>
            <w:rFonts w:hint="default"/>
            <w:color w:val="000000" w:themeColor="text1"/>
          </w:rPr>
          <w:delText>传达</w:delText>
        </w:r>
      </w:del>
      <w:r w:rsidRPr="00A20993">
        <w:rPr>
          <w:rStyle w:val="4Char"/>
          <w:rFonts w:hint="default"/>
          <w:color w:val="000000" w:themeColor="text1"/>
        </w:rPr>
        <w:t>沟通模式，</w:t>
      </w:r>
      <w:ins w:id="40" w:author="t Y" w:date="2024-03-20T10:19:00Z">
        <w:r w:rsidR="00620E11" w:rsidRPr="00A20993">
          <w:rPr>
            <w:rStyle w:val="4Char"/>
            <w:rFonts w:hint="default"/>
            <w:color w:val="000000" w:themeColor="text1"/>
          </w:rPr>
          <w:t>导致</w:t>
        </w:r>
      </w:ins>
      <w:r w:rsidR="00FB679F" w:rsidRPr="00A20993">
        <w:rPr>
          <w:rStyle w:val="4Char"/>
          <w:rFonts w:hint="default"/>
          <w:color w:val="000000" w:themeColor="text1"/>
        </w:rPr>
        <w:t>家长</w:t>
      </w:r>
      <w:r w:rsidR="00FF7D07" w:rsidRPr="00A20993">
        <w:rPr>
          <w:rStyle w:val="4Char"/>
          <w:rFonts w:hint="default"/>
          <w:color w:val="000000" w:themeColor="text1"/>
        </w:rPr>
        <w:t>和学生</w:t>
      </w:r>
      <w:r w:rsidRPr="00A20993">
        <w:rPr>
          <w:rStyle w:val="4Char"/>
          <w:rFonts w:hint="default"/>
          <w:color w:val="000000" w:themeColor="text1"/>
        </w:rPr>
        <w:t>不能及时了解学校</w:t>
      </w:r>
      <w:del w:id="41" w:author="t Y" w:date="2024-03-20T10:19:00Z">
        <w:r w:rsidRPr="00A20993" w:rsidDel="00620E11">
          <w:rPr>
            <w:rStyle w:val="4Char"/>
            <w:rFonts w:hint="default"/>
            <w:color w:val="000000" w:themeColor="text1"/>
          </w:rPr>
          <w:delText>的</w:delText>
        </w:r>
      </w:del>
      <w:r w:rsidRPr="00A20993">
        <w:rPr>
          <w:rStyle w:val="4Char"/>
          <w:rFonts w:hint="default"/>
          <w:color w:val="000000" w:themeColor="text1"/>
        </w:rPr>
        <w:t>通知</w:t>
      </w:r>
      <w:del w:id="42" w:author="t Y" w:date="2024-03-20T10:17:00Z">
        <w:r w:rsidRPr="00A20993" w:rsidDel="00A010EB">
          <w:rPr>
            <w:rStyle w:val="4Char"/>
            <w:rFonts w:hint="default"/>
            <w:color w:val="000000" w:themeColor="text1"/>
          </w:rPr>
          <w:delText>，</w:delText>
        </w:r>
      </w:del>
      <w:ins w:id="43" w:author="t Y" w:date="2024-03-20T10:17:00Z">
        <w:r w:rsidR="00A010EB" w:rsidRPr="00A20993">
          <w:rPr>
            <w:rStyle w:val="4Char"/>
            <w:rFonts w:hint="default"/>
            <w:color w:val="000000" w:themeColor="text1"/>
          </w:rPr>
          <w:t>、</w:t>
        </w:r>
      </w:ins>
      <w:r w:rsidR="00FB679F" w:rsidRPr="00A20993">
        <w:rPr>
          <w:rStyle w:val="4Char"/>
          <w:rFonts w:hint="default"/>
          <w:color w:val="000000" w:themeColor="text1"/>
        </w:rPr>
        <w:t>学生</w:t>
      </w:r>
      <w:del w:id="44" w:author="t Y" w:date="2024-03-20T10:19:00Z">
        <w:r w:rsidRPr="00A20993" w:rsidDel="00620E11">
          <w:rPr>
            <w:rStyle w:val="4Char"/>
            <w:rFonts w:hint="default"/>
            <w:color w:val="000000" w:themeColor="text1"/>
          </w:rPr>
          <w:delText>的</w:delText>
        </w:r>
      </w:del>
      <w:r w:rsidRPr="00A20993">
        <w:rPr>
          <w:rStyle w:val="4Char"/>
          <w:rFonts w:hint="default"/>
          <w:color w:val="000000" w:themeColor="text1"/>
        </w:rPr>
        <w:t>表现</w:t>
      </w:r>
      <w:del w:id="45" w:author="t Y" w:date="2024-03-20T10:19:00Z">
        <w:r w:rsidRPr="00A20993" w:rsidDel="00620E11">
          <w:rPr>
            <w:rStyle w:val="4Char"/>
            <w:rFonts w:hint="default"/>
            <w:color w:val="000000" w:themeColor="text1"/>
          </w:rPr>
          <w:delText>情况</w:delText>
        </w:r>
      </w:del>
      <w:del w:id="46" w:author="t Y" w:date="2024-03-20T10:17:00Z">
        <w:r w:rsidRPr="00A20993" w:rsidDel="00A010EB">
          <w:rPr>
            <w:rStyle w:val="4Char"/>
            <w:rFonts w:hint="default"/>
            <w:color w:val="000000" w:themeColor="text1"/>
          </w:rPr>
          <w:delText>，</w:delText>
        </w:r>
      </w:del>
      <w:del w:id="47" w:author="t Y" w:date="2024-03-20T10:19:00Z">
        <w:r w:rsidR="00FF7D07" w:rsidRPr="00A20993" w:rsidDel="00620E11">
          <w:rPr>
            <w:rStyle w:val="4Char"/>
            <w:rFonts w:hint="default"/>
            <w:color w:val="000000" w:themeColor="text1"/>
          </w:rPr>
          <w:delText>学生</w:delText>
        </w:r>
        <w:r w:rsidRPr="00A20993" w:rsidDel="00620E11">
          <w:rPr>
            <w:rStyle w:val="4Char"/>
            <w:rFonts w:hint="default"/>
            <w:color w:val="000000" w:themeColor="text1"/>
          </w:rPr>
          <w:delText>的</w:delText>
        </w:r>
      </w:del>
      <w:ins w:id="48" w:author="t Y" w:date="2024-03-20T10:19:00Z">
        <w:r w:rsidR="00620E11" w:rsidRPr="00A20993">
          <w:rPr>
            <w:rStyle w:val="4Char"/>
            <w:rFonts w:hint="default"/>
            <w:color w:val="000000" w:themeColor="text1"/>
          </w:rPr>
          <w:t>和</w:t>
        </w:r>
      </w:ins>
      <w:r w:rsidRPr="00A20993">
        <w:rPr>
          <w:rStyle w:val="4Char"/>
          <w:rFonts w:hint="default"/>
          <w:color w:val="000000" w:themeColor="text1"/>
        </w:rPr>
        <w:t>成绩情况，</w:t>
      </w:r>
      <w:ins w:id="49" w:author="t Y" w:date="2024-03-20T10:20:00Z">
        <w:r w:rsidR="007453F5" w:rsidRPr="00A20993">
          <w:rPr>
            <w:rStyle w:val="4Char"/>
            <w:rFonts w:hint="default"/>
            <w:color w:val="000000" w:themeColor="text1"/>
          </w:rPr>
          <w:t>有的</w:t>
        </w:r>
      </w:ins>
      <w:ins w:id="50" w:author="t Y" w:date="2024-03-20T10:19:00Z">
        <w:r w:rsidR="00620E11" w:rsidRPr="00A20993">
          <w:rPr>
            <w:rStyle w:val="4Char"/>
            <w:rFonts w:hint="default"/>
            <w:color w:val="000000" w:themeColor="text1"/>
          </w:rPr>
          <w:t>学生</w:t>
        </w:r>
      </w:ins>
      <w:r w:rsidRPr="00A20993">
        <w:rPr>
          <w:rStyle w:val="4Char"/>
          <w:rFonts w:hint="default"/>
          <w:color w:val="000000" w:themeColor="text1"/>
        </w:rPr>
        <w:t>遇到</w:t>
      </w:r>
      <w:del w:id="51" w:author="t Y" w:date="2024-03-20T10:20:00Z">
        <w:r w:rsidRPr="00A20993" w:rsidDel="00620E11">
          <w:rPr>
            <w:rStyle w:val="4Char"/>
            <w:rFonts w:hint="default"/>
            <w:color w:val="000000" w:themeColor="text1"/>
          </w:rPr>
          <w:delText>的</w:delText>
        </w:r>
      </w:del>
      <w:r w:rsidRPr="00A20993">
        <w:rPr>
          <w:rStyle w:val="4Char"/>
          <w:rFonts w:hint="default"/>
          <w:color w:val="000000" w:themeColor="text1"/>
        </w:rPr>
        <w:t>问题不敢询问</w:t>
      </w:r>
      <w:del w:id="52" w:author="t Y" w:date="2024-03-20T10:20:00Z">
        <w:r w:rsidRPr="00A20993" w:rsidDel="007453F5">
          <w:rPr>
            <w:rStyle w:val="4Char"/>
            <w:rFonts w:hint="default"/>
            <w:color w:val="000000" w:themeColor="text1"/>
          </w:rPr>
          <w:delText>，以及事项的讨论，发布和现代信息社会产生冲突</w:delText>
        </w:r>
      </w:del>
      <w:r w:rsidRPr="00A20993">
        <w:rPr>
          <w:rStyle w:val="4Char"/>
          <w:rFonts w:hint="default"/>
          <w:color w:val="000000" w:themeColor="text1"/>
        </w:rPr>
        <w:t>。</w:t>
      </w:r>
      <w:ins w:id="53" w:author="t Y" w:date="2024-03-20T10:20:00Z">
        <w:r w:rsidR="007453F5" w:rsidRPr="00A20993">
          <w:rPr>
            <w:rStyle w:val="4Char"/>
            <w:rFonts w:hint="default"/>
            <w:color w:val="000000" w:themeColor="text1"/>
          </w:rPr>
          <w:t>随着信息技术的快速发展和互联网的普及，</w:t>
        </w:r>
        <w:r w:rsidR="003360DC" w:rsidRPr="00A20993">
          <w:rPr>
            <w:rStyle w:val="4Char"/>
            <w:rFonts w:hint="default"/>
            <w:color w:val="000000" w:themeColor="text1"/>
          </w:rPr>
          <w:t>即时通讯工具</w:t>
        </w:r>
      </w:ins>
      <w:ins w:id="54" w:author="t Y" w:date="2024-03-20T10:21:00Z">
        <w:r w:rsidR="003360DC" w:rsidRPr="00A20993">
          <w:rPr>
            <w:rStyle w:val="4Char"/>
            <w:rFonts w:hint="default"/>
            <w:color w:val="000000" w:themeColor="text1"/>
          </w:rPr>
          <w:t>及各类软件平台应运而生，</w:t>
        </w:r>
      </w:ins>
      <w:ins w:id="55" w:author="t Y" w:date="2024-03-20T10:22:00Z">
        <w:r w:rsidR="003360DC" w:rsidRPr="00A20993">
          <w:rPr>
            <w:rStyle w:val="4Char"/>
            <w:rFonts w:hint="default"/>
            <w:color w:val="000000" w:themeColor="text1"/>
          </w:rPr>
          <w:t>比如</w:t>
        </w:r>
      </w:ins>
      <w:r w:rsidRPr="00A20993">
        <w:rPr>
          <w:rStyle w:val="4Char"/>
          <w:rFonts w:hint="default"/>
          <w:color w:val="000000" w:themeColor="text1"/>
        </w:rPr>
        <w:t>微信等群聊</w:t>
      </w:r>
      <w:ins w:id="56" w:author="t Y" w:date="2024-03-20T10:22:00Z">
        <w:r w:rsidR="003360DC" w:rsidRPr="00A20993">
          <w:rPr>
            <w:rStyle w:val="4Char"/>
            <w:rFonts w:hint="default"/>
            <w:color w:val="000000" w:themeColor="text1"/>
          </w:rPr>
          <w:t>，非常实时便利，</w:t>
        </w:r>
      </w:ins>
      <w:r w:rsidRPr="00A20993">
        <w:rPr>
          <w:rStyle w:val="4Char"/>
          <w:rFonts w:hint="default"/>
          <w:color w:val="000000" w:themeColor="text1"/>
        </w:rPr>
        <w:t>能发布通知</w:t>
      </w:r>
      <w:del w:id="57" w:author="t Y" w:date="2024-03-20T10:21:00Z">
        <w:r w:rsidRPr="00A20993" w:rsidDel="003360DC">
          <w:rPr>
            <w:rStyle w:val="4Char"/>
            <w:rFonts w:hint="default"/>
            <w:color w:val="000000" w:themeColor="text1"/>
          </w:rPr>
          <w:delText>，</w:delText>
        </w:r>
      </w:del>
      <w:ins w:id="58" w:author="t Y" w:date="2024-03-20T10:21:00Z">
        <w:r w:rsidR="003360DC" w:rsidRPr="00A20993">
          <w:rPr>
            <w:rStyle w:val="4Char"/>
            <w:rFonts w:hint="default"/>
            <w:color w:val="000000" w:themeColor="text1"/>
          </w:rPr>
          <w:t>和</w:t>
        </w:r>
      </w:ins>
      <w:r w:rsidRPr="00A20993">
        <w:rPr>
          <w:rStyle w:val="4Char"/>
          <w:rFonts w:hint="default"/>
          <w:color w:val="000000" w:themeColor="text1"/>
        </w:rPr>
        <w:t>成绩信息</w:t>
      </w:r>
      <w:del w:id="59" w:author="t Y" w:date="2024-03-20T10:21:00Z">
        <w:r w:rsidRPr="00A20993" w:rsidDel="003360DC">
          <w:rPr>
            <w:rStyle w:val="4Char"/>
            <w:rFonts w:hint="default"/>
            <w:color w:val="000000" w:themeColor="text1"/>
          </w:rPr>
          <w:delText>，</w:delText>
        </w:r>
      </w:del>
      <w:ins w:id="60" w:author="t Y" w:date="2024-03-20T10:21:00Z">
        <w:r w:rsidR="003360DC" w:rsidRPr="00A20993">
          <w:rPr>
            <w:rStyle w:val="4Char"/>
            <w:rFonts w:hint="default"/>
            <w:color w:val="000000" w:themeColor="text1"/>
          </w:rPr>
          <w:t>、进行</w:t>
        </w:r>
      </w:ins>
      <w:ins w:id="61" w:author="t Y" w:date="2024-03-20T10:22:00Z">
        <w:r w:rsidR="003360DC" w:rsidRPr="00A20993">
          <w:rPr>
            <w:rStyle w:val="4Char"/>
            <w:rFonts w:hint="default"/>
            <w:color w:val="000000" w:themeColor="text1"/>
          </w:rPr>
          <w:t>事项</w:t>
        </w:r>
      </w:ins>
      <w:r w:rsidRPr="00A20993">
        <w:rPr>
          <w:rStyle w:val="4Char"/>
          <w:rFonts w:hint="default"/>
          <w:color w:val="000000" w:themeColor="text1"/>
        </w:rPr>
        <w:t>申请</w:t>
      </w:r>
      <w:del w:id="62" w:author="t Y" w:date="2024-03-20T10:22:00Z">
        <w:r w:rsidRPr="00A20993" w:rsidDel="003360DC">
          <w:rPr>
            <w:rStyle w:val="4Char"/>
            <w:rFonts w:hint="default"/>
            <w:color w:val="000000" w:themeColor="text1"/>
          </w:rPr>
          <w:delText>事情</w:delText>
        </w:r>
      </w:del>
      <w:r w:rsidRPr="00A20993">
        <w:rPr>
          <w:rStyle w:val="4Char"/>
          <w:rFonts w:hint="default"/>
          <w:color w:val="000000" w:themeColor="text1"/>
        </w:rPr>
        <w:t>，但</w:t>
      </w:r>
      <w:r w:rsidR="004366FA" w:rsidRPr="00A20993">
        <w:rPr>
          <w:rStyle w:val="4Char"/>
          <w:rFonts w:hint="default"/>
          <w:color w:val="000000" w:themeColor="text1"/>
        </w:rPr>
        <w:t>是</w:t>
      </w:r>
      <w:del w:id="63" w:author="t Y" w:date="2024-03-20T10:23:00Z">
        <w:r w:rsidRPr="00A20993" w:rsidDel="00825946">
          <w:rPr>
            <w:rStyle w:val="4Char"/>
            <w:rFonts w:hint="default"/>
            <w:color w:val="000000" w:themeColor="text1"/>
          </w:rPr>
          <w:delText>是会随着</w:delText>
        </w:r>
      </w:del>
      <w:ins w:id="64" w:author="t Y" w:date="2024-03-20T10:23:00Z">
        <w:r w:rsidR="00825946" w:rsidRPr="00A20993">
          <w:rPr>
            <w:rStyle w:val="4Char"/>
            <w:rFonts w:hint="default"/>
            <w:color w:val="000000" w:themeColor="text1"/>
          </w:rPr>
          <w:t>容易因</w:t>
        </w:r>
      </w:ins>
      <w:r w:rsidRPr="00A20993">
        <w:rPr>
          <w:rStyle w:val="4Char"/>
          <w:rFonts w:hint="default"/>
          <w:color w:val="000000" w:themeColor="text1"/>
        </w:rPr>
        <w:t>消息过多而</w:t>
      </w:r>
      <w:ins w:id="65" w:author="t Y" w:date="2024-03-20T10:24:00Z">
        <w:r w:rsidR="00D25D0C" w:rsidRPr="00A20993">
          <w:rPr>
            <w:rStyle w:val="4Char"/>
            <w:rFonts w:hint="default"/>
            <w:color w:val="000000" w:themeColor="text1"/>
          </w:rPr>
          <w:t>错过</w:t>
        </w:r>
      </w:ins>
      <w:del w:id="66" w:author="t Y" w:date="2024-03-20T10:24:00Z">
        <w:r w:rsidRPr="00A20993" w:rsidDel="00D25D0C">
          <w:rPr>
            <w:rStyle w:val="4Char"/>
            <w:rFonts w:hint="default"/>
            <w:color w:val="000000" w:themeColor="text1"/>
          </w:rPr>
          <w:delText>被埋没</w:delText>
        </w:r>
      </w:del>
      <w:r w:rsidR="00B8434A" w:rsidRPr="00A20993">
        <w:rPr>
          <w:rStyle w:val="4Char"/>
          <w:rFonts w:hint="default"/>
          <w:color w:val="000000" w:themeColor="text1"/>
        </w:rPr>
        <w:t>，无法方便了解孩子的历史成绩和成绩趋势，以及在班级中的表现情况。同时，家长也可能受到孩子冒充的影响，导致沟通不畅或产生误解。为了解决这些问题，家校通应运而生，以满足新的教育需求。</w:t>
      </w:r>
    </w:p>
    <w:p w14:paraId="6E4E8AB8" w14:textId="08B7C0C8" w:rsidR="00B8434A" w:rsidRPr="00A20993" w:rsidRDefault="00B8434A" w:rsidP="00B8434A">
      <w:pPr>
        <w:pStyle w:val="21"/>
        <w:rPr>
          <w:rStyle w:val="4Char"/>
          <w:rFonts w:hint="default"/>
          <w:color w:val="000000" w:themeColor="text1"/>
        </w:rPr>
      </w:pPr>
      <w:r w:rsidRPr="00A20993">
        <w:rPr>
          <w:rStyle w:val="4Char"/>
          <w:rFonts w:hint="default"/>
          <w:color w:val="000000" w:themeColor="text1"/>
        </w:rPr>
        <w:t>传统的教学模式主要依赖于课堂教学和面对面交流，但存在资源有限和互动不足等问题。而家校通利用互联网技术提供了数字化的学习和合作平台，使得班主任、学生和家长能够更便捷地进行在线交流和合作。通过提供通知、讨论、成绩分析和</w:t>
      </w:r>
      <w:r w:rsidR="004366FA" w:rsidRPr="00A20993">
        <w:rPr>
          <w:rStyle w:val="4Char"/>
          <w:rFonts w:hint="default"/>
          <w:color w:val="000000" w:themeColor="text1"/>
        </w:rPr>
        <w:t>签到</w:t>
      </w:r>
      <w:r w:rsidRPr="00A20993">
        <w:rPr>
          <w:rStyle w:val="4Char"/>
          <w:rFonts w:hint="default"/>
          <w:color w:val="000000" w:themeColor="text1"/>
        </w:rPr>
        <w:t>等功能，家校通为教育提供了新的途径，拓展了教学和学习的可能性</w:t>
      </w:r>
    </w:p>
    <w:p w14:paraId="70A21AAC" w14:textId="729A14D9" w:rsidR="000D65AA" w:rsidRPr="00A20993" w:rsidRDefault="00D5371A" w:rsidP="000D65AA">
      <w:pPr>
        <w:pStyle w:val="21"/>
        <w:rPr>
          <w:rStyle w:val="4Char"/>
          <w:rFonts w:hint="default"/>
          <w:color w:val="000000" w:themeColor="text1"/>
        </w:rPr>
      </w:pPr>
      <w:r w:rsidRPr="00A20993">
        <w:rPr>
          <w:rStyle w:val="4Char"/>
          <w:rFonts w:hint="default"/>
          <w:color w:val="000000" w:themeColor="text1"/>
        </w:rPr>
        <w:t>家校通</w:t>
      </w:r>
      <w:r w:rsidR="000D65AA" w:rsidRPr="00A20993">
        <w:rPr>
          <w:rStyle w:val="4Char"/>
          <w:rFonts w:hint="default"/>
          <w:color w:val="000000" w:themeColor="text1"/>
        </w:rPr>
        <w:t>的课题时代背景主要包括以下几个方面：</w:t>
      </w:r>
    </w:p>
    <w:p w14:paraId="15E63924" w14:textId="6386566D" w:rsidR="000D65AA" w:rsidRPr="00A20993" w:rsidRDefault="000D65AA" w:rsidP="000D65AA">
      <w:pPr>
        <w:pStyle w:val="21"/>
        <w:rPr>
          <w:rStyle w:val="4Char"/>
          <w:rFonts w:hint="default"/>
          <w:color w:val="000000" w:themeColor="text1"/>
        </w:rPr>
      </w:pPr>
      <w:r w:rsidRPr="00A20993">
        <w:rPr>
          <w:rStyle w:val="4Char"/>
          <w:rFonts w:hint="default"/>
          <w:color w:val="000000" w:themeColor="text1"/>
        </w:rPr>
        <w:t>1. 技术发展：随着互联网技术的普及和移动设备的普及，人们对于家校沟通的需求不断增加。微信等群聊具有一定的缺点和局限性。</w:t>
      </w:r>
      <w:r w:rsidR="00D5371A" w:rsidRPr="00A20993">
        <w:rPr>
          <w:rStyle w:val="4Char"/>
          <w:rFonts w:hint="default"/>
          <w:color w:val="000000" w:themeColor="text1"/>
        </w:rPr>
        <w:t>家校通</w:t>
      </w:r>
      <w:r w:rsidRPr="00A20993">
        <w:rPr>
          <w:rStyle w:val="4Char"/>
          <w:rFonts w:hint="default"/>
          <w:color w:val="000000" w:themeColor="text1"/>
        </w:rPr>
        <w:t>利用先进的技术手段，满足了这一需求。</w:t>
      </w:r>
    </w:p>
    <w:p w14:paraId="3C2AC8E9" w14:textId="4932AA9F" w:rsidR="000D65AA" w:rsidRPr="00A20993" w:rsidRDefault="000D65AA" w:rsidP="000D65AA">
      <w:pPr>
        <w:pStyle w:val="21"/>
        <w:rPr>
          <w:rStyle w:val="4Char"/>
          <w:rFonts w:hint="default"/>
          <w:color w:val="000000" w:themeColor="text1"/>
        </w:rPr>
      </w:pPr>
      <w:r w:rsidRPr="00A20993">
        <w:rPr>
          <w:rStyle w:val="4Char"/>
          <w:rFonts w:hint="default"/>
          <w:color w:val="000000" w:themeColor="text1"/>
        </w:rPr>
        <w:t>2. 教育改革：教育改革倡导个性化、合作性和探究性学习，传统的教学方式已经无法满足这些需求。</w:t>
      </w:r>
      <w:r w:rsidR="00D5371A" w:rsidRPr="00A20993">
        <w:rPr>
          <w:rStyle w:val="4Char"/>
          <w:rFonts w:hint="default"/>
          <w:color w:val="000000" w:themeColor="text1"/>
        </w:rPr>
        <w:t>家校通</w:t>
      </w:r>
      <w:r w:rsidRPr="00A20993">
        <w:rPr>
          <w:rStyle w:val="4Char"/>
          <w:rFonts w:hint="default"/>
          <w:color w:val="000000" w:themeColor="text1"/>
        </w:rPr>
        <w:t>的出现为教育改革提供了新的工具和平台，促进了教学模式的创新。</w:t>
      </w:r>
    </w:p>
    <w:p w14:paraId="506A5A46" w14:textId="186BFE26" w:rsidR="000D65AA" w:rsidRPr="00A20993" w:rsidRDefault="000D65AA" w:rsidP="000D65AA">
      <w:pPr>
        <w:pStyle w:val="21"/>
        <w:rPr>
          <w:rStyle w:val="4Char"/>
          <w:rFonts w:hint="default"/>
          <w:color w:val="000000" w:themeColor="text1"/>
        </w:rPr>
      </w:pPr>
      <w:r w:rsidRPr="00A20993">
        <w:rPr>
          <w:rStyle w:val="4Char"/>
          <w:rFonts w:hint="default"/>
          <w:color w:val="000000" w:themeColor="text1"/>
        </w:rPr>
        <w:t>3. 家校互联：</w:t>
      </w:r>
      <w:r w:rsidR="00FB679F" w:rsidRPr="00A20993">
        <w:rPr>
          <w:rStyle w:val="4Char"/>
          <w:rFonts w:hint="default"/>
          <w:color w:val="000000" w:themeColor="text1"/>
        </w:rPr>
        <w:t>家庭用户</w:t>
      </w:r>
      <w:r w:rsidRPr="00A20993">
        <w:rPr>
          <w:rStyle w:val="4Char"/>
          <w:rFonts w:hint="default"/>
          <w:color w:val="000000" w:themeColor="text1"/>
        </w:rPr>
        <w:t>可在平台了解最新的通知，了解</w:t>
      </w:r>
      <w:r w:rsidR="00FF7D07" w:rsidRPr="00A20993">
        <w:rPr>
          <w:rStyle w:val="4Char"/>
          <w:rFonts w:hint="default"/>
          <w:color w:val="000000" w:themeColor="text1"/>
        </w:rPr>
        <w:t>学生</w:t>
      </w:r>
      <w:r w:rsidRPr="00A20993">
        <w:rPr>
          <w:rStyle w:val="4Char"/>
          <w:rFonts w:hint="default"/>
          <w:color w:val="000000" w:themeColor="text1"/>
        </w:rPr>
        <w:t>的成绩信息及表现，寻求老师的帮助等</w:t>
      </w:r>
    </w:p>
    <w:p w14:paraId="1B162226" w14:textId="07A9DBD2" w:rsidR="000D65AA" w:rsidRPr="00A20993" w:rsidRDefault="000D65AA" w:rsidP="000D65AA">
      <w:pPr>
        <w:pStyle w:val="21"/>
        <w:rPr>
          <w:rStyle w:val="4Char"/>
          <w:rFonts w:hint="default"/>
          <w:color w:val="000000" w:themeColor="text1"/>
        </w:rPr>
      </w:pPr>
      <w:r w:rsidRPr="00A20993">
        <w:rPr>
          <w:rStyle w:val="4Char"/>
          <w:rFonts w:hint="default"/>
          <w:color w:val="000000" w:themeColor="text1"/>
        </w:rPr>
        <w:t>4. 学生需求：现代学生对于交流的要求也发生了变化，他们更加习惯于数字化、在线化的交流方式。</w:t>
      </w:r>
      <w:r w:rsidR="00D5371A" w:rsidRPr="00A20993">
        <w:rPr>
          <w:rStyle w:val="4Char"/>
          <w:rFonts w:hint="default"/>
          <w:color w:val="000000" w:themeColor="text1"/>
        </w:rPr>
        <w:t>家校通</w:t>
      </w:r>
      <w:r w:rsidRPr="00A20993">
        <w:rPr>
          <w:rStyle w:val="4Char"/>
          <w:rFonts w:hint="default"/>
          <w:color w:val="000000" w:themeColor="text1"/>
        </w:rPr>
        <w:t>提供了符合</w:t>
      </w:r>
      <w:r w:rsidR="00FB679F" w:rsidRPr="00A20993">
        <w:rPr>
          <w:rStyle w:val="4Char"/>
          <w:rFonts w:hint="default"/>
          <w:color w:val="000000" w:themeColor="text1"/>
        </w:rPr>
        <w:t>班级和家庭</w:t>
      </w:r>
      <w:r w:rsidRPr="00A20993">
        <w:rPr>
          <w:rStyle w:val="4Char"/>
          <w:rFonts w:hint="default"/>
          <w:color w:val="000000" w:themeColor="text1"/>
        </w:rPr>
        <w:t>需求的学习环境，提高了学习的参与度和效果。</w:t>
      </w:r>
    </w:p>
    <w:p w14:paraId="017989A4" w14:textId="1BE12541" w:rsidR="00F12FC3" w:rsidRPr="00A20993" w:rsidRDefault="000D65AA" w:rsidP="000D65AA">
      <w:pPr>
        <w:pStyle w:val="21"/>
        <w:rPr>
          <w:color w:val="000000" w:themeColor="text1"/>
        </w:rPr>
      </w:pPr>
      <w:r w:rsidRPr="00A20993">
        <w:rPr>
          <w:rStyle w:val="4Char"/>
          <w:rFonts w:hint="default"/>
          <w:color w:val="000000" w:themeColor="text1"/>
        </w:rPr>
        <w:t>总的来说，</w:t>
      </w:r>
      <w:r w:rsidR="00D5371A" w:rsidRPr="00A20993">
        <w:rPr>
          <w:rStyle w:val="4Char"/>
          <w:rFonts w:hint="default"/>
          <w:color w:val="000000" w:themeColor="text1"/>
        </w:rPr>
        <w:t>家校通</w:t>
      </w:r>
      <w:r w:rsidRPr="00A20993">
        <w:rPr>
          <w:rStyle w:val="4Char"/>
          <w:rFonts w:hint="default"/>
          <w:color w:val="000000" w:themeColor="text1"/>
        </w:rPr>
        <w:t>的课题时代背景源于教学模式的变革、技术的进步和</w:t>
      </w:r>
      <w:r w:rsidR="00FB679F" w:rsidRPr="00A20993">
        <w:rPr>
          <w:rStyle w:val="4Char"/>
          <w:rFonts w:hint="default"/>
          <w:color w:val="000000" w:themeColor="text1"/>
        </w:rPr>
        <w:t>家庭</w:t>
      </w:r>
      <w:r w:rsidRPr="00A20993">
        <w:rPr>
          <w:rStyle w:val="4Char"/>
          <w:rFonts w:hint="default"/>
          <w:color w:val="000000" w:themeColor="text1"/>
        </w:rPr>
        <w:t>需求的变化。它为教育提供了更加灵活、便捷和个性化的学习方式，推动了教育的创新和进步。</w:t>
      </w:r>
    </w:p>
    <w:p w14:paraId="30B692F1" w14:textId="289E2B42" w:rsidR="00F719B9" w:rsidRPr="00A20993" w:rsidRDefault="00A55E23">
      <w:pPr>
        <w:pStyle w:val="11"/>
        <w:ind w:firstLineChars="0" w:firstLine="0"/>
        <w:rPr>
          <w:rFonts w:hint="default"/>
          <w:color w:val="000000" w:themeColor="text1"/>
        </w:rPr>
      </w:pPr>
      <w:bookmarkStart w:id="67" w:name="_Toc161943417"/>
      <w:r w:rsidRPr="00A20993">
        <w:rPr>
          <w:rFonts w:hint="default"/>
          <w:color w:val="000000" w:themeColor="text1"/>
        </w:rPr>
        <w:lastRenderedPageBreak/>
        <w:t>1.2</w:t>
      </w:r>
      <w:r w:rsidRPr="00A20993">
        <w:rPr>
          <w:color w:val="000000" w:themeColor="text1"/>
        </w:rPr>
        <w:t xml:space="preserve"> </w:t>
      </w:r>
      <w:r w:rsidR="0048040B" w:rsidRPr="00A20993">
        <w:rPr>
          <w:color w:val="000000" w:themeColor="text1"/>
        </w:rPr>
        <w:t>研究目的</w:t>
      </w:r>
      <w:r w:rsidR="00FC4BDD" w:rsidRPr="00A20993">
        <w:rPr>
          <w:color w:val="000000" w:themeColor="text1"/>
        </w:rPr>
        <w:t>及意义</w:t>
      </w:r>
      <w:bookmarkEnd w:id="67"/>
    </w:p>
    <w:p w14:paraId="663F8B12" w14:textId="77777777" w:rsidR="00F12FC3" w:rsidRPr="00A20993" w:rsidRDefault="00F12FC3" w:rsidP="00F12FC3">
      <w:pPr>
        <w:pStyle w:val="21"/>
        <w:rPr>
          <w:color w:val="000000" w:themeColor="text1"/>
        </w:rPr>
      </w:pPr>
      <w:r w:rsidRPr="00A20993">
        <w:rPr>
          <w:rFonts w:hint="eastAsia"/>
          <w:color w:val="000000" w:themeColor="text1"/>
        </w:rPr>
        <w:t>研究目的：</w:t>
      </w:r>
    </w:p>
    <w:p w14:paraId="2EC71F4F" w14:textId="74686A6D" w:rsidR="00F12FC3" w:rsidRPr="00A20993" w:rsidRDefault="00F12FC3" w:rsidP="00F12FC3">
      <w:pPr>
        <w:pStyle w:val="21"/>
        <w:rPr>
          <w:color w:val="000000" w:themeColor="text1"/>
        </w:rPr>
      </w:pPr>
      <w:r w:rsidRPr="00A20993">
        <w:rPr>
          <w:rFonts w:hint="eastAsia"/>
          <w:color w:val="000000" w:themeColor="text1"/>
        </w:rPr>
        <w:t>1. 研究如何利用</w:t>
      </w:r>
      <w:r w:rsidR="00D5371A" w:rsidRPr="00A20993">
        <w:rPr>
          <w:rFonts w:hint="eastAsia"/>
          <w:color w:val="000000" w:themeColor="text1"/>
        </w:rPr>
        <w:t>家校通</w:t>
      </w:r>
      <w:r w:rsidRPr="00A20993">
        <w:rPr>
          <w:rFonts w:hint="eastAsia"/>
          <w:color w:val="000000" w:themeColor="text1"/>
        </w:rPr>
        <w:t>改善家校沟通和</w:t>
      </w:r>
      <w:r w:rsidR="00FB679F" w:rsidRPr="00A20993">
        <w:rPr>
          <w:rFonts w:hint="eastAsia"/>
          <w:color w:val="000000" w:themeColor="text1"/>
        </w:rPr>
        <w:t>班级</w:t>
      </w:r>
      <w:r w:rsidRPr="00A20993">
        <w:rPr>
          <w:rFonts w:hint="eastAsia"/>
          <w:color w:val="000000" w:themeColor="text1"/>
        </w:rPr>
        <w:t>管理，以满足教育领域的新需求。</w:t>
      </w:r>
    </w:p>
    <w:p w14:paraId="7B0C1FF2" w14:textId="5135FBB2" w:rsidR="00F12FC3" w:rsidRPr="00A20993" w:rsidRDefault="00F12FC3" w:rsidP="00F12FC3">
      <w:pPr>
        <w:pStyle w:val="21"/>
        <w:rPr>
          <w:color w:val="000000" w:themeColor="text1"/>
        </w:rPr>
      </w:pPr>
      <w:r w:rsidRPr="00A20993">
        <w:rPr>
          <w:rFonts w:hint="eastAsia"/>
          <w:color w:val="000000" w:themeColor="text1"/>
        </w:rPr>
        <w:t>2. 研究如何利用</w:t>
      </w:r>
      <w:r w:rsidR="00D5371A" w:rsidRPr="00A20993">
        <w:rPr>
          <w:rFonts w:hint="eastAsia"/>
          <w:color w:val="000000" w:themeColor="text1"/>
        </w:rPr>
        <w:t>家校通</w:t>
      </w:r>
      <w:r w:rsidRPr="00A20993">
        <w:rPr>
          <w:rFonts w:hint="eastAsia"/>
          <w:color w:val="000000" w:themeColor="text1"/>
        </w:rPr>
        <w:t>促进教学模式的创新，提高</w:t>
      </w:r>
      <w:r w:rsidR="00FB679F" w:rsidRPr="00A20993">
        <w:rPr>
          <w:rFonts w:hint="eastAsia"/>
          <w:color w:val="000000" w:themeColor="text1"/>
        </w:rPr>
        <w:t>家庭用户</w:t>
      </w:r>
      <w:r w:rsidRPr="00A20993">
        <w:rPr>
          <w:rFonts w:hint="eastAsia"/>
          <w:color w:val="000000" w:themeColor="text1"/>
        </w:rPr>
        <w:t>的参与度和学习效果。</w:t>
      </w:r>
    </w:p>
    <w:p w14:paraId="1B32926F" w14:textId="77777777" w:rsidR="00F12FC3" w:rsidRPr="00A20993" w:rsidRDefault="00F12FC3" w:rsidP="00F12FC3">
      <w:pPr>
        <w:pStyle w:val="21"/>
        <w:rPr>
          <w:color w:val="000000" w:themeColor="text1"/>
        </w:rPr>
      </w:pPr>
      <w:r w:rsidRPr="00A20993">
        <w:rPr>
          <w:rFonts w:hint="eastAsia"/>
          <w:color w:val="000000" w:themeColor="text1"/>
        </w:rPr>
        <w:t>研究意义：</w:t>
      </w:r>
    </w:p>
    <w:p w14:paraId="7E286830" w14:textId="43117323" w:rsidR="00F12FC3" w:rsidRPr="00A20993" w:rsidRDefault="00F12FC3" w:rsidP="00F12FC3">
      <w:pPr>
        <w:pStyle w:val="21"/>
        <w:rPr>
          <w:color w:val="000000" w:themeColor="text1"/>
        </w:rPr>
      </w:pPr>
      <w:r w:rsidRPr="00A20993">
        <w:rPr>
          <w:rFonts w:hint="eastAsia"/>
          <w:color w:val="000000" w:themeColor="text1"/>
        </w:rPr>
        <w:t>1. 提供了一个数字化的学习和合作环境，使</w:t>
      </w:r>
      <w:r w:rsidR="00640E5F" w:rsidRPr="00A20993">
        <w:rPr>
          <w:rFonts w:hint="eastAsia"/>
          <w:color w:val="000000" w:themeColor="text1"/>
        </w:rPr>
        <w:t>班主任</w:t>
      </w:r>
      <w:r w:rsidRPr="00A20993">
        <w:rPr>
          <w:rFonts w:hint="eastAsia"/>
          <w:color w:val="000000" w:themeColor="text1"/>
        </w:rPr>
        <w:t>、</w:t>
      </w:r>
      <w:r w:rsidR="00FB679F" w:rsidRPr="00A20993">
        <w:rPr>
          <w:rFonts w:hint="eastAsia"/>
          <w:color w:val="000000" w:themeColor="text1"/>
        </w:rPr>
        <w:t>家庭用户（家长和学生）</w:t>
      </w:r>
      <w:r w:rsidRPr="00A20993">
        <w:rPr>
          <w:rFonts w:hint="eastAsia"/>
          <w:color w:val="000000" w:themeColor="text1"/>
        </w:rPr>
        <w:t>能够更加便捷地进行在线交流和协作。</w:t>
      </w:r>
    </w:p>
    <w:p w14:paraId="6F31FEA8" w14:textId="77777777" w:rsidR="00F12FC3" w:rsidRPr="00A20993" w:rsidRDefault="00F12FC3" w:rsidP="00F12FC3">
      <w:pPr>
        <w:pStyle w:val="21"/>
        <w:rPr>
          <w:color w:val="000000" w:themeColor="text1"/>
        </w:rPr>
      </w:pPr>
      <w:r w:rsidRPr="00A20993">
        <w:rPr>
          <w:rFonts w:hint="eastAsia"/>
          <w:color w:val="000000" w:themeColor="text1"/>
        </w:rPr>
        <w:t>2. 提供了事件通知、作业发布、讨论、成绩分析等功能，为教学和学习提供了更多的可能性。</w:t>
      </w:r>
    </w:p>
    <w:p w14:paraId="6C0371BC" w14:textId="14E99CC5" w:rsidR="00F12FC3" w:rsidRPr="00A20993" w:rsidRDefault="00F12FC3" w:rsidP="00F12FC3">
      <w:pPr>
        <w:pStyle w:val="21"/>
        <w:rPr>
          <w:color w:val="000000" w:themeColor="text1"/>
        </w:rPr>
      </w:pPr>
      <w:r w:rsidRPr="00A20993">
        <w:rPr>
          <w:rFonts w:hint="eastAsia"/>
          <w:color w:val="000000" w:themeColor="text1"/>
        </w:rPr>
        <w:t>3. 解决了传统家校口头传达和书面传达沟通模式的局限性，使</w:t>
      </w:r>
      <w:r w:rsidR="00FB679F" w:rsidRPr="00A20993">
        <w:rPr>
          <w:rFonts w:hint="eastAsia"/>
          <w:color w:val="000000" w:themeColor="text1"/>
        </w:rPr>
        <w:t>家庭用户</w:t>
      </w:r>
      <w:r w:rsidRPr="00A20993">
        <w:rPr>
          <w:rFonts w:hint="eastAsia"/>
          <w:color w:val="000000" w:themeColor="text1"/>
        </w:rPr>
        <w:t>能够及时了解学校通知、孩子的表现情况和成绩情况。</w:t>
      </w:r>
    </w:p>
    <w:p w14:paraId="5B2F1921" w14:textId="77777777" w:rsidR="00F12FC3" w:rsidRPr="00A20993" w:rsidRDefault="00F12FC3" w:rsidP="00F12FC3">
      <w:pPr>
        <w:pStyle w:val="21"/>
        <w:rPr>
          <w:color w:val="000000" w:themeColor="text1"/>
        </w:rPr>
      </w:pPr>
      <w:r w:rsidRPr="00A20993">
        <w:rPr>
          <w:rFonts w:hint="eastAsia"/>
          <w:color w:val="000000" w:themeColor="text1"/>
        </w:rPr>
        <w:t>4. 提供了一个安全可靠的平台，避免了孩子冒充家长在群聊中传达不实信息的问题。</w:t>
      </w:r>
    </w:p>
    <w:p w14:paraId="1B0C617B" w14:textId="6709A5ED" w:rsidR="00F12FC3" w:rsidRPr="00A20993" w:rsidRDefault="00F12FC3" w:rsidP="00F12FC3">
      <w:pPr>
        <w:pStyle w:val="21"/>
        <w:rPr>
          <w:color w:val="000000" w:themeColor="text1"/>
        </w:rPr>
      </w:pPr>
      <w:r w:rsidRPr="00A20993">
        <w:rPr>
          <w:rFonts w:hint="eastAsia"/>
          <w:color w:val="000000" w:themeColor="text1"/>
        </w:rPr>
        <w:t>5. 促进了教育改革，倡导个性化、合作性和探究性学习，推动了教学模式的创新和进步。</w:t>
      </w:r>
    </w:p>
    <w:p w14:paraId="33685E96" w14:textId="688B1793" w:rsidR="00F719B9" w:rsidRPr="00A20993" w:rsidRDefault="00F12FC3" w:rsidP="00F12FC3">
      <w:pPr>
        <w:pStyle w:val="21"/>
        <w:rPr>
          <w:color w:val="000000" w:themeColor="text1"/>
        </w:rPr>
      </w:pPr>
      <w:r w:rsidRPr="00A20993">
        <w:rPr>
          <w:rFonts w:hint="eastAsia"/>
          <w:color w:val="000000" w:themeColor="text1"/>
        </w:rPr>
        <w:t>研究</w:t>
      </w:r>
      <w:r w:rsidR="00D5371A" w:rsidRPr="00A20993">
        <w:rPr>
          <w:rFonts w:hint="eastAsia"/>
          <w:color w:val="000000" w:themeColor="text1"/>
        </w:rPr>
        <w:t>家校通</w:t>
      </w:r>
      <w:r w:rsidRPr="00A20993">
        <w:rPr>
          <w:rFonts w:hint="eastAsia"/>
          <w:color w:val="000000" w:themeColor="text1"/>
        </w:rPr>
        <w:t>的目的和意义在于探索如何利用现代技术和平台改善教育环境，提高教学质量和学生的学习效果，</w:t>
      </w:r>
      <w:r w:rsidR="00E90F15" w:rsidRPr="00A20993">
        <w:rPr>
          <w:rFonts w:hint="eastAsia"/>
          <w:color w:val="000000" w:themeColor="text1"/>
        </w:rPr>
        <w:t>让</w:t>
      </w:r>
      <w:r w:rsidR="00640E5F" w:rsidRPr="00A20993">
        <w:rPr>
          <w:rFonts w:hint="eastAsia"/>
          <w:color w:val="000000" w:themeColor="text1"/>
        </w:rPr>
        <w:t>班主任</w:t>
      </w:r>
      <w:r w:rsidR="00E90F15" w:rsidRPr="00A20993">
        <w:rPr>
          <w:rFonts w:hint="eastAsia"/>
          <w:color w:val="000000" w:themeColor="text1"/>
        </w:rPr>
        <w:t>和</w:t>
      </w:r>
      <w:r w:rsidR="00FB679F" w:rsidRPr="00A20993">
        <w:rPr>
          <w:rFonts w:hint="eastAsia"/>
          <w:color w:val="000000" w:themeColor="text1"/>
        </w:rPr>
        <w:t>家庭用户</w:t>
      </w:r>
      <w:r w:rsidRPr="00A20993">
        <w:rPr>
          <w:rFonts w:hint="eastAsia"/>
          <w:color w:val="000000" w:themeColor="text1"/>
        </w:rPr>
        <w:t>之间的有效沟通和合作。</w:t>
      </w:r>
    </w:p>
    <w:p w14:paraId="4601728A" w14:textId="390C6503" w:rsidR="00F719B9" w:rsidRPr="00A20993" w:rsidRDefault="00A55E23">
      <w:pPr>
        <w:pStyle w:val="11"/>
        <w:ind w:firstLineChars="0" w:firstLine="0"/>
        <w:rPr>
          <w:rFonts w:hint="default"/>
          <w:color w:val="000000" w:themeColor="text1"/>
        </w:rPr>
      </w:pPr>
      <w:bookmarkStart w:id="68" w:name="_Toc161943418"/>
      <w:r w:rsidRPr="00A20993">
        <w:rPr>
          <w:rFonts w:hint="default"/>
          <w:color w:val="000000" w:themeColor="text1"/>
        </w:rPr>
        <w:t>1.3</w:t>
      </w:r>
      <w:r w:rsidRPr="00A20993">
        <w:rPr>
          <w:color w:val="000000" w:themeColor="text1"/>
        </w:rPr>
        <w:t xml:space="preserve"> </w:t>
      </w:r>
      <w:r w:rsidR="0048040B" w:rsidRPr="00A20993">
        <w:rPr>
          <w:color w:val="000000" w:themeColor="text1"/>
        </w:rPr>
        <w:t>国内外研究现状</w:t>
      </w:r>
      <w:bookmarkEnd w:id="68"/>
    </w:p>
    <w:p w14:paraId="76F3F9D8" w14:textId="02DE27BD" w:rsidR="007D1648" w:rsidRPr="00A20993" w:rsidRDefault="004339A6" w:rsidP="00DB4CCD">
      <w:pPr>
        <w:pStyle w:val="21"/>
        <w:rPr>
          <w:color w:val="000000" w:themeColor="text1"/>
        </w:rPr>
      </w:pPr>
      <w:r w:rsidRPr="00A20993">
        <w:rPr>
          <w:rFonts w:hint="eastAsia"/>
          <w:color w:val="000000" w:themeColor="text1"/>
        </w:rPr>
        <w:t>早期的家校通信平台是由三大通信运营商为代表开发的，其主要功能是与用户的电话号码绑定，仅限于允许运营商使用该电话号码。家长接收和回复短信，实现家庭和学校之间的初步沟通。这个平台在一定程度上促进了家庭和学校之间的交流</w:t>
      </w:r>
      <w:r w:rsidR="000F2FBD" w:rsidRPr="00A20993">
        <w:rPr>
          <w:color w:val="000000" w:themeColor="text1"/>
          <w:vertAlign w:val="superscript"/>
        </w:rPr>
        <w:fldChar w:fldCharType="begin"/>
      </w:r>
      <w:r w:rsidR="000F2FBD" w:rsidRPr="00A20993">
        <w:rPr>
          <w:color w:val="000000" w:themeColor="text1"/>
          <w:vertAlign w:val="superscript"/>
        </w:rPr>
        <w:instrText xml:space="preserve"> </w:instrText>
      </w:r>
      <w:r w:rsidR="000F2FBD" w:rsidRPr="00A20993">
        <w:rPr>
          <w:rFonts w:hint="eastAsia"/>
          <w:color w:val="000000" w:themeColor="text1"/>
          <w:vertAlign w:val="superscript"/>
        </w:rPr>
        <w:instrText>REF _Ref161933270 \r \h</w:instrText>
      </w:r>
      <w:r w:rsidR="000F2FBD" w:rsidRPr="00A20993">
        <w:rPr>
          <w:color w:val="000000" w:themeColor="text1"/>
          <w:vertAlign w:val="superscript"/>
        </w:rPr>
        <w:instrText xml:space="preserve">  \* MERGEFORMAT </w:instrText>
      </w:r>
      <w:r w:rsidR="000F2FBD" w:rsidRPr="00A20993">
        <w:rPr>
          <w:color w:val="000000" w:themeColor="text1"/>
          <w:vertAlign w:val="superscript"/>
        </w:rPr>
      </w:r>
      <w:r w:rsidR="000F2FBD" w:rsidRPr="00A20993">
        <w:rPr>
          <w:color w:val="000000" w:themeColor="text1"/>
          <w:vertAlign w:val="superscript"/>
        </w:rPr>
        <w:fldChar w:fldCharType="separate"/>
      </w:r>
      <w:r w:rsidR="000F2FBD" w:rsidRPr="00A20993">
        <w:rPr>
          <w:color w:val="000000" w:themeColor="text1"/>
          <w:vertAlign w:val="superscript"/>
        </w:rPr>
        <w:t>[13]</w:t>
      </w:r>
      <w:r w:rsidR="000F2FBD" w:rsidRPr="00A20993">
        <w:rPr>
          <w:color w:val="000000" w:themeColor="text1"/>
          <w:vertAlign w:val="superscript"/>
        </w:rPr>
        <w:fldChar w:fldCharType="end"/>
      </w:r>
      <w:r w:rsidR="00DB4CCD" w:rsidRPr="00A20993">
        <w:rPr>
          <w:rFonts w:hint="eastAsia"/>
          <w:color w:val="000000" w:themeColor="text1"/>
        </w:rPr>
        <w:t>，</w:t>
      </w:r>
      <w:r w:rsidR="00AB194A" w:rsidRPr="00A20993">
        <w:rPr>
          <w:rFonts w:hint="eastAsia"/>
          <w:color w:val="000000" w:themeColor="text1"/>
        </w:rPr>
        <w:t>但随着技术的发展和需求的增加，家校交流平台也在不断更新。2016年1月，北京市教委将家校交流平台更名为“师生家校”，在北京市各小学推广。随后，武汉市洪山区一所小学率先试点了家校交流APP平台，并在全区推广使用</w:t>
      </w:r>
      <w:r w:rsidR="00DB4CCD" w:rsidRPr="00A20993">
        <w:rPr>
          <w:color w:val="000000" w:themeColor="text1"/>
          <w:vertAlign w:val="superscript"/>
        </w:rPr>
        <w:fldChar w:fldCharType="begin"/>
      </w:r>
      <w:r w:rsidR="00DB4CCD" w:rsidRPr="00A20993">
        <w:rPr>
          <w:color w:val="000000" w:themeColor="text1"/>
          <w:vertAlign w:val="superscript"/>
        </w:rPr>
        <w:instrText xml:space="preserve"> </w:instrText>
      </w:r>
      <w:r w:rsidR="00DB4CCD" w:rsidRPr="00A20993">
        <w:rPr>
          <w:rFonts w:hint="eastAsia"/>
          <w:color w:val="000000" w:themeColor="text1"/>
          <w:vertAlign w:val="superscript"/>
        </w:rPr>
        <w:instrText>REF _Ref150280633 \r \h</w:instrText>
      </w:r>
      <w:r w:rsidR="00DB4CCD" w:rsidRPr="00A20993">
        <w:rPr>
          <w:color w:val="000000" w:themeColor="text1"/>
          <w:vertAlign w:val="superscript"/>
        </w:rPr>
        <w:instrText xml:space="preserve">  \* MERGEFORMAT </w:instrText>
      </w:r>
      <w:r w:rsidR="00DB4CCD" w:rsidRPr="00A20993">
        <w:rPr>
          <w:color w:val="000000" w:themeColor="text1"/>
          <w:vertAlign w:val="superscript"/>
        </w:rPr>
      </w:r>
      <w:r w:rsidR="00DB4CCD" w:rsidRPr="00A20993">
        <w:rPr>
          <w:color w:val="000000" w:themeColor="text1"/>
          <w:vertAlign w:val="superscript"/>
        </w:rPr>
        <w:fldChar w:fldCharType="separate"/>
      </w:r>
      <w:r w:rsidR="00DB4CCD" w:rsidRPr="00A20993">
        <w:rPr>
          <w:color w:val="000000" w:themeColor="text1"/>
          <w:vertAlign w:val="superscript"/>
        </w:rPr>
        <w:t>[3]</w:t>
      </w:r>
      <w:r w:rsidR="00DB4CCD" w:rsidRPr="00A20993">
        <w:rPr>
          <w:color w:val="000000" w:themeColor="text1"/>
          <w:vertAlign w:val="superscript"/>
        </w:rPr>
        <w:fldChar w:fldCharType="end"/>
      </w:r>
      <w:r w:rsidR="000F2FBD" w:rsidRPr="00A20993">
        <w:rPr>
          <w:color w:val="000000" w:themeColor="text1"/>
          <w:vertAlign w:val="superscript"/>
        </w:rPr>
        <w:fldChar w:fldCharType="begin"/>
      </w:r>
      <w:r w:rsidR="000F2FBD" w:rsidRPr="00A20993">
        <w:rPr>
          <w:color w:val="000000" w:themeColor="text1"/>
          <w:vertAlign w:val="superscript"/>
        </w:rPr>
        <w:instrText xml:space="preserve"> REF _Ref161933270 \r \h </w:instrText>
      </w:r>
      <w:r w:rsidR="000F2FBD" w:rsidRPr="00A20993">
        <w:rPr>
          <w:color w:val="000000" w:themeColor="text1"/>
          <w:vertAlign w:val="superscript"/>
        </w:rPr>
      </w:r>
      <w:r w:rsidR="000F2FBD" w:rsidRPr="00A20993">
        <w:rPr>
          <w:color w:val="000000" w:themeColor="text1"/>
          <w:vertAlign w:val="superscript"/>
        </w:rPr>
        <w:fldChar w:fldCharType="separate"/>
      </w:r>
      <w:r w:rsidR="000F2FBD" w:rsidRPr="00A20993">
        <w:rPr>
          <w:color w:val="000000" w:themeColor="text1"/>
          <w:vertAlign w:val="superscript"/>
        </w:rPr>
        <w:t>[13]</w:t>
      </w:r>
      <w:r w:rsidR="000F2FBD" w:rsidRPr="00A20993">
        <w:rPr>
          <w:color w:val="000000" w:themeColor="text1"/>
          <w:vertAlign w:val="superscript"/>
        </w:rPr>
        <w:fldChar w:fldCharType="end"/>
      </w:r>
      <w:r w:rsidR="00DB4CCD" w:rsidRPr="00A20993">
        <w:rPr>
          <w:rFonts w:hint="eastAsia"/>
          <w:color w:val="000000" w:themeColor="text1"/>
        </w:rPr>
        <w:t>。这表明各地教育部门对家校通平台的认可，并希望通过这种方式促进家校沟通的效率和便利性。随着时间的推移，家校交流APP在手机端或电脑端的应用也在不断涌现。</w:t>
      </w:r>
    </w:p>
    <w:p w14:paraId="14C31476" w14:textId="7B182C6F" w:rsidR="00873CDC" w:rsidRPr="00A20993" w:rsidRDefault="00AB194A" w:rsidP="00873CDC">
      <w:pPr>
        <w:pStyle w:val="21"/>
        <w:rPr>
          <w:color w:val="000000" w:themeColor="text1"/>
        </w:rPr>
      </w:pPr>
      <w:r w:rsidRPr="00A20993">
        <w:rPr>
          <w:rFonts w:hint="eastAsia"/>
          <w:color w:val="000000" w:themeColor="text1"/>
        </w:rPr>
        <w:t>美国在教育信息化方面一直走在世界前列。随着信息技术的不断发展，美国教育信息化的应用也走在了世界前列。美国历任总统都坚持利用信息技术促进教育改革和发展的战略方针</w:t>
      </w:r>
      <w:r w:rsidR="008160AD" w:rsidRPr="00A20993">
        <w:rPr>
          <w:color w:val="000000" w:themeColor="text1"/>
          <w:vertAlign w:val="superscript"/>
        </w:rPr>
        <w:fldChar w:fldCharType="begin"/>
      </w:r>
      <w:r w:rsidR="008160AD" w:rsidRPr="00A20993">
        <w:rPr>
          <w:color w:val="000000" w:themeColor="text1"/>
          <w:vertAlign w:val="superscript"/>
        </w:rPr>
        <w:instrText xml:space="preserve"> REF _Ref161241429 \n \h  \* MERGEFORMAT </w:instrText>
      </w:r>
      <w:r w:rsidR="008160AD" w:rsidRPr="00A20993">
        <w:rPr>
          <w:color w:val="000000" w:themeColor="text1"/>
          <w:vertAlign w:val="superscript"/>
        </w:rPr>
      </w:r>
      <w:r w:rsidR="008160AD" w:rsidRPr="00A20993">
        <w:rPr>
          <w:color w:val="000000" w:themeColor="text1"/>
          <w:vertAlign w:val="superscript"/>
        </w:rPr>
        <w:fldChar w:fldCharType="separate"/>
      </w:r>
      <w:r w:rsidR="008160AD" w:rsidRPr="00A20993">
        <w:rPr>
          <w:color w:val="000000" w:themeColor="text1"/>
          <w:vertAlign w:val="superscript"/>
        </w:rPr>
        <w:t>[1]</w:t>
      </w:r>
      <w:r w:rsidR="008160AD" w:rsidRPr="00A20993">
        <w:rPr>
          <w:color w:val="000000" w:themeColor="text1"/>
          <w:vertAlign w:val="superscript"/>
        </w:rPr>
        <w:fldChar w:fldCharType="end"/>
      </w:r>
      <w:r w:rsidR="007D1648" w:rsidRPr="00A20993">
        <w:rPr>
          <w:color w:val="000000" w:themeColor="text1"/>
        </w:rPr>
        <w:t>。</w:t>
      </w:r>
      <w:r w:rsidRPr="00A20993">
        <w:rPr>
          <w:rFonts w:hint="eastAsia"/>
          <w:color w:val="000000" w:themeColor="text1"/>
        </w:rPr>
        <w:t>直到20世纪90年代，美国大学教师开始使用电子</w:t>
      </w:r>
      <w:r w:rsidRPr="00A20993">
        <w:rPr>
          <w:rFonts w:hint="eastAsia"/>
          <w:color w:val="000000" w:themeColor="text1"/>
        </w:rPr>
        <w:lastRenderedPageBreak/>
        <w:t>邮件与学生家长沟通，并使用RFID门禁系统跟踪学生在校园的进出情况</w:t>
      </w:r>
      <w:r w:rsidR="008160AD" w:rsidRPr="00A20993">
        <w:rPr>
          <w:color w:val="000000" w:themeColor="text1"/>
          <w:vertAlign w:val="superscript"/>
        </w:rPr>
        <w:fldChar w:fldCharType="begin"/>
      </w:r>
      <w:r w:rsidR="008160AD" w:rsidRPr="00A20993">
        <w:rPr>
          <w:color w:val="000000" w:themeColor="text1"/>
          <w:vertAlign w:val="superscript"/>
        </w:rPr>
        <w:instrText xml:space="preserve"> REF _Ref161241621 \n \h  \* MERGEFORMAT </w:instrText>
      </w:r>
      <w:r w:rsidR="008160AD" w:rsidRPr="00A20993">
        <w:rPr>
          <w:color w:val="000000" w:themeColor="text1"/>
          <w:vertAlign w:val="superscript"/>
        </w:rPr>
      </w:r>
      <w:r w:rsidR="008160AD" w:rsidRPr="00A20993">
        <w:rPr>
          <w:color w:val="000000" w:themeColor="text1"/>
          <w:vertAlign w:val="superscript"/>
        </w:rPr>
        <w:fldChar w:fldCharType="separate"/>
      </w:r>
      <w:r w:rsidR="008160AD" w:rsidRPr="00A20993">
        <w:rPr>
          <w:color w:val="000000" w:themeColor="text1"/>
          <w:vertAlign w:val="superscript"/>
        </w:rPr>
        <w:t>[2]</w:t>
      </w:r>
      <w:r w:rsidR="008160AD" w:rsidRPr="00A20993">
        <w:rPr>
          <w:color w:val="000000" w:themeColor="text1"/>
          <w:vertAlign w:val="superscript"/>
        </w:rPr>
        <w:fldChar w:fldCharType="end"/>
      </w:r>
      <w:r w:rsidR="000F2FBD" w:rsidRPr="00A20993">
        <w:rPr>
          <w:color w:val="000000" w:themeColor="text1"/>
        </w:rPr>
        <w:t xml:space="preserve"> </w:t>
      </w:r>
      <w:r w:rsidR="007D1648" w:rsidRPr="00A20993">
        <w:rPr>
          <w:color w:val="000000" w:themeColor="text1"/>
        </w:rPr>
        <w:t>。</w:t>
      </w:r>
      <w:r w:rsidRPr="00A20993">
        <w:rPr>
          <w:rFonts w:hint="eastAsia"/>
          <w:color w:val="000000" w:themeColor="text1"/>
        </w:rPr>
        <w:t>在美国加州，使用Android技术开发幼儿园家校连接。家长可以通过这个平台轻松了解孩子在学校的情况</w:t>
      </w:r>
      <w:r w:rsidR="000F2FBD" w:rsidRPr="00A20993">
        <w:rPr>
          <w:color w:val="000000" w:themeColor="text1"/>
          <w:vertAlign w:val="superscript"/>
        </w:rPr>
        <w:fldChar w:fldCharType="begin"/>
      </w:r>
      <w:r w:rsidR="000F2FBD" w:rsidRPr="00A20993">
        <w:rPr>
          <w:color w:val="000000" w:themeColor="text1"/>
          <w:vertAlign w:val="superscript"/>
        </w:rPr>
        <w:instrText xml:space="preserve"> </w:instrText>
      </w:r>
      <w:r w:rsidR="000F2FBD" w:rsidRPr="00A20993">
        <w:rPr>
          <w:rFonts w:hint="eastAsia"/>
          <w:color w:val="000000" w:themeColor="text1"/>
          <w:vertAlign w:val="superscript"/>
        </w:rPr>
        <w:instrText>REF _Ref161933270 \r \h</w:instrText>
      </w:r>
      <w:r w:rsidR="000F2FBD" w:rsidRPr="00A20993">
        <w:rPr>
          <w:color w:val="000000" w:themeColor="text1"/>
          <w:vertAlign w:val="superscript"/>
        </w:rPr>
        <w:instrText xml:space="preserve">  \* MERGEFORMAT </w:instrText>
      </w:r>
      <w:r w:rsidR="000F2FBD" w:rsidRPr="00A20993">
        <w:rPr>
          <w:color w:val="000000" w:themeColor="text1"/>
          <w:vertAlign w:val="superscript"/>
        </w:rPr>
      </w:r>
      <w:r w:rsidR="000F2FBD" w:rsidRPr="00A20993">
        <w:rPr>
          <w:color w:val="000000" w:themeColor="text1"/>
          <w:vertAlign w:val="superscript"/>
        </w:rPr>
        <w:fldChar w:fldCharType="separate"/>
      </w:r>
      <w:r w:rsidR="000F2FBD" w:rsidRPr="00A20993">
        <w:rPr>
          <w:color w:val="000000" w:themeColor="text1"/>
          <w:vertAlign w:val="superscript"/>
        </w:rPr>
        <w:t>[13]</w:t>
      </w:r>
      <w:r w:rsidR="000F2FBD" w:rsidRPr="00A20993">
        <w:rPr>
          <w:color w:val="000000" w:themeColor="text1"/>
          <w:vertAlign w:val="superscript"/>
        </w:rPr>
        <w:fldChar w:fldCharType="end"/>
      </w:r>
      <w:r w:rsidR="00DB4CCD" w:rsidRPr="00A20993">
        <w:rPr>
          <w:rFonts w:hint="eastAsia"/>
          <w:color w:val="000000" w:themeColor="text1"/>
        </w:rPr>
        <w:t>，</w:t>
      </w:r>
      <w:r w:rsidRPr="00A20993">
        <w:rPr>
          <w:rFonts w:hint="eastAsia"/>
          <w:color w:val="000000" w:themeColor="text1"/>
        </w:rPr>
        <w:t>包括学习进展、活动照片和视频等。2011年，硅谷诞生了Remind产品，成为美国最大的家校通之一。超过150万名班主任和2350万名学生家长使用Remind进行沟通，解决了班主任、家长和学生之间的沟通问题，促进了家校合作，提高了教学质量</w:t>
      </w:r>
      <w:r w:rsidR="00FB663A" w:rsidRPr="00A20993">
        <w:rPr>
          <w:color w:val="000000" w:themeColor="text1"/>
          <w:vertAlign w:val="superscript"/>
        </w:rPr>
        <w:fldChar w:fldCharType="begin"/>
      </w:r>
      <w:r w:rsidR="00FB663A" w:rsidRPr="00A20993">
        <w:rPr>
          <w:color w:val="000000" w:themeColor="text1"/>
          <w:vertAlign w:val="superscript"/>
        </w:rPr>
        <w:instrText xml:space="preserve"> </w:instrText>
      </w:r>
      <w:r w:rsidR="00FB663A" w:rsidRPr="00A20993">
        <w:rPr>
          <w:rFonts w:hint="eastAsia"/>
          <w:color w:val="000000" w:themeColor="text1"/>
          <w:vertAlign w:val="superscript"/>
        </w:rPr>
        <w:instrText>REF _Ref150280633 \r \h</w:instrText>
      </w:r>
      <w:r w:rsidR="00FB663A" w:rsidRPr="00A20993">
        <w:rPr>
          <w:color w:val="000000" w:themeColor="text1"/>
          <w:vertAlign w:val="superscript"/>
        </w:rPr>
        <w:instrText xml:space="preserve"> </w:instrText>
      </w:r>
      <w:r w:rsidR="00651B5E" w:rsidRPr="00A20993">
        <w:rPr>
          <w:color w:val="000000" w:themeColor="text1"/>
          <w:vertAlign w:val="superscript"/>
        </w:rPr>
        <w:instrText xml:space="preserve"> \* MERGEFORMAT </w:instrText>
      </w:r>
      <w:r w:rsidR="00FB663A" w:rsidRPr="00A20993">
        <w:rPr>
          <w:color w:val="000000" w:themeColor="text1"/>
          <w:vertAlign w:val="superscript"/>
        </w:rPr>
      </w:r>
      <w:r w:rsidR="00FB663A" w:rsidRPr="00A20993">
        <w:rPr>
          <w:color w:val="000000" w:themeColor="text1"/>
          <w:vertAlign w:val="superscript"/>
        </w:rPr>
        <w:fldChar w:fldCharType="separate"/>
      </w:r>
      <w:r w:rsidR="008E7E07" w:rsidRPr="00A20993">
        <w:rPr>
          <w:color w:val="000000" w:themeColor="text1"/>
          <w:vertAlign w:val="superscript"/>
        </w:rPr>
        <w:t>[4]</w:t>
      </w:r>
      <w:r w:rsidR="00FB663A" w:rsidRPr="00A20993">
        <w:rPr>
          <w:color w:val="000000" w:themeColor="text1"/>
          <w:vertAlign w:val="superscript"/>
        </w:rPr>
        <w:fldChar w:fldCharType="end"/>
      </w:r>
      <w:r w:rsidR="001F6C47" w:rsidRPr="00A20993">
        <w:rPr>
          <w:rFonts w:hint="eastAsia"/>
          <w:color w:val="000000" w:themeColor="text1"/>
        </w:rPr>
        <w:t>。</w:t>
      </w:r>
    </w:p>
    <w:p w14:paraId="0104EA4E" w14:textId="77777777" w:rsidR="007D1648" w:rsidRPr="00A20993" w:rsidRDefault="007D1648" w:rsidP="00FF7D07">
      <w:pPr>
        <w:pStyle w:val="21"/>
        <w:ind w:firstLineChars="0" w:firstLine="0"/>
        <w:rPr>
          <w:rStyle w:val="af0"/>
          <w:b w:val="0"/>
          <w:color w:val="000000" w:themeColor="text1"/>
        </w:rPr>
      </w:pPr>
    </w:p>
    <w:p w14:paraId="2907C47E" w14:textId="5D5E0F46" w:rsidR="00E156C5" w:rsidRPr="00A20993" w:rsidRDefault="0048040B" w:rsidP="005C44A4">
      <w:pPr>
        <w:pStyle w:val="11"/>
        <w:ind w:firstLineChars="0" w:firstLine="0"/>
        <w:rPr>
          <w:rFonts w:hint="default"/>
          <w:color w:val="000000" w:themeColor="text1"/>
        </w:rPr>
      </w:pPr>
      <w:bookmarkStart w:id="69" w:name="_Toc161943419"/>
      <w:r w:rsidRPr="00A20993">
        <w:rPr>
          <w:rFonts w:hint="default"/>
          <w:color w:val="000000" w:themeColor="text1"/>
        </w:rPr>
        <w:t>1.4</w:t>
      </w:r>
      <w:r w:rsidRPr="00A20993">
        <w:rPr>
          <w:color w:val="000000" w:themeColor="text1"/>
        </w:rPr>
        <w:t xml:space="preserve"> 研究内容</w:t>
      </w:r>
      <w:bookmarkEnd w:id="69"/>
    </w:p>
    <w:p w14:paraId="2F9F798C" w14:textId="03B198B8"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家校通项目提供了签到功能，在中小学的许多场景中具有重要作用。举例来说，学生离家上学时，家长可以进行签到代表学生已离家，系统将记录签到时间。学生放学回家时，家长可以进行签退操作，系统将记录签退时间，表示孩子已经安全到家。班主任通过这些信息可以了解学生是否安全到家，还可以计算从家到学校、从学校回家所花费的时间。</w:t>
      </w:r>
    </w:p>
    <w:p w14:paraId="5EA940EB" w14:textId="784F524F"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考勤分析统计功能可以通过计算签到到签退的总时长，并用柱状图显示时间。这样，班主任可以清楚地了解学生的出勤情况。</w:t>
      </w:r>
    </w:p>
    <w:p w14:paraId="2A223D84" w14:textId="1615A82C"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家庭用户可以查看班主任发布的通知，包括交费通知、放假通知、作业通知等。不同等级的通知会用不同颜色显示，代表通知的紧急程度。通知管理功能只能由班主任访问，家庭用户无权限。班主任可以在此发布通知，并设置通知的不同等级。</w:t>
      </w:r>
    </w:p>
    <w:p w14:paraId="2BDC8AAC" w14:textId="57E1630B"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考核评定记录所有用户都可以访问，可以搜索历史考核记录名称，查看所有学生的成绩和评语。成绩分为优秀、良好、及格、不及格四个等级，每个学生的成绩按照等级分类，不同等级的成绩用不同颜色显示，以便区分。考核管理功能只能由班主任访问，班主任可以在此发布每次的考试成绩，并对每个学生写评语。还可以设置总分，如100、120、150，以便计算成绩的等级。</w:t>
      </w:r>
    </w:p>
    <w:p w14:paraId="681A67CB" w14:textId="170B3728"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所有用户可以在事项功能区进行讨论。学生可以在此提出问题、讨论，并向班主任请假。班主任回复同意的消息将以绿色背景显示，不同意的将以红色背景显示。</w:t>
      </w:r>
    </w:p>
    <w:p w14:paraId="7CD05A47" w14:textId="6D952AFD"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在班级管理模块中，班主任可以修改班级名称，例如从四年级改为五年级。</w:t>
      </w:r>
    </w:p>
    <w:p w14:paraId="6C1DF3BA" w14:textId="74ED4EA4" w:rsidR="003E6923" w:rsidRPr="00A20993" w:rsidRDefault="003E6923" w:rsidP="003E6923">
      <w:pPr>
        <w:pStyle w:val="21"/>
        <w:rPr>
          <w:rFonts w:hint="eastAsia"/>
          <w:color w:val="000000" w:themeColor="text1"/>
          <w:shd w:val="clear" w:color="auto" w:fill="FFFFFF"/>
        </w:rPr>
      </w:pPr>
      <w:r w:rsidRPr="00A20993">
        <w:rPr>
          <w:rFonts w:hint="eastAsia"/>
          <w:color w:val="000000" w:themeColor="text1"/>
          <w:shd w:val="clear" w:color="auto" w:fill="FFFFFF"/>
        </w:rPr>
        <w:t>在成员管理模块下，班主任可以修改学生的基本信息，包括姓名、联系方式等。为了安全起见，密码将显示为经过MD5加密的信息。</w:t>
      </w:r>
    </w:p>
    <w:p w14:paraId="367168AC" w14:textId="344B8CB2" w:rsidR="007243F4" w:rsidRPr="00A20993" w:rsidRDefault="003E6923" w:rsidP="003E6923">
      <w:pPr>
        <w:pStyle w:val="21"/>
        <w:rPr>
          <w:color w:val="000000" w:themeColor="text1"/>
          <w:shd w:val="clear" w:color="auto" w:fill="FFFFFF"/>
        </w:rPr>
        <w:sectPr w:rsidR="007243F4" w:rsidRPr="00A20993" w:rsidSect="00427980">
          <w:headerReference w:type="default" r:id="rId13"/>
          <w:footerReference w:type="default" r:id="rId14"/>
          <w:pgSz w:w="11906" w:h="16838"/>
          <w:pgMar w:top="1440" w:right="1800" w:bottom="1440" w:left="1800" w:header="851" w:footer="992" w:gutter="0"/>
          <w:pgNumType w:start="1"/>
          <w:cols w:space="425"/>
          <w:docGrid w:type="lines" w:linePitch="312"/>
        </w:sectPr>
      </w:pPr>
      <w:r w:rsidRPr="00A20993">
        <w:rPr>
          <w:rFonts w:hint="eastAsia"/>
          <w:color w:val="000000" w:themeColor="text1"/>
          <w:shd w:val="clear" w:color="auto" w:fill="FFFFFF"/>
        </w:rPr>
        <w:t>退出登录模块中，系统界面的所有元素将变灰，用户有十秒钟的时间来考虑取消或确认退出登录。超时后，系统将自动退出登录。</w:t>
      </w:r>
    </w:p>
    <w:p w14:paraId="37C95C7C" w14:textId="63B4B3C7" w:rsidR="00F719B9" w:rsidRPr="00A20993" w:rsidRDefault="003377B2" w:rsidP="003377B2">
      <w:pPr>
        <w:pStyle w:val="2"/>
        <w:numPr>
          <w:ilvl w:val="0"/>
          <w:numId w:val="0"/>
        </w:numPr>
        <w:ind w:left="420"/>
        <w:jc w:val="center"/>
        <w:rPr>
          <w:rFonts w:hint="default"/>
          <w:color w:val="000000" w:themeColor="text1"/>
        </w:rPr>
      </w:pPr>
      <w:bookmarkStart w:id="70" w:name="_Toc161943420"/>
      <w:r w:rsidRPr="00A20993">
        <w:rPr>
          <w:color w:val="000000" w:themeColor="text1"/>
        </w:rPr>
        <w:lastRenderedPageBreak/>
        <w:t>2</w:t>
      </w:r>
      <w:r w:rsidRPr="00A20993">
        <w:rPr>
          <w:rFonts w:hint="default"/>
          <w:color w:val="000000" w:themeColor="text1"/>
        </w:rPr>
        <w:t xml:space="preserve"> </w:t>
      </w:r>
      <w:r w:rsidRPr="00A20993">
        <w:rPr>
          <w:color w:val="000000" w:themeColor="text1"/>
        </w:rPr>
        <w:t>系统相关技术</w:t>
      </w:r>
      <w:bookmarkEnd w:id="70"/>
    </w:p>
    <w:p w14:paraId="42EDDE42" w14:textId="4751F2A4" w:rsidR="00F719B9" w:rsidRPr="00A20993" w:rsidRDefault="003377B2" w:rsidP="003377B2">
      <w:pPr>
        <w:pStyle w:val="11"/>
        <w:tabs>
          <w:tab w:val="left" w:pos="3578"/>
        </w:tabs>
        <w:ind w:firstLineChars="0" w:firstLine="0"/>
        <w:rPr>
          <w:rFonts w:hint="default"/>
          <w:color w:val="000000" w:themeColor="text1"/>
        </w:rPr>
      </w:pPr>
      <w:bookmarkStart w:id="71" w:name="_Toc161943421"/>
      <w:r w:rsidRPr="00A20993">
        <w:rPr>
          <w:rFonts w:hint="default"/>
          <w:color w:val="000000" w:themeColor="text1"/>
        </w:rPr>
        <w:t>2.1</w:t>
      </w:r>
      <w:r w:rsidRPr="00A20993">
        <w:rPr>
          <w:color w:val="000000" w:themeColor="text1"/>
        </w:rPr>
        <w:t xml:space="preserve"> 前端开发技术</w:t>
      </w:r>
      <w:bookmarkEnd w:id="71"/>
    </w:p>
    <w:p w14:paraId="4EB87065" w14:textId="77777777" w:rsidR="00575A5E" w:rsidRPr="00A20993" w:rsidRDefault="00575A5E" w:rsidP="00575A5E">
      <w:pPr>
        <w:pStyle w:val="af3"/>
        <w:keepNext/>
        <w:keepLines/>
        <w:numPr>
          <w:ilvl w:val="0"/>
          <w:numId w:val="1"/>
        </w:numPr>
        <w:spacing w:before="340" w:after="330" w:line="25" w:lineRule="atLeast"/>
        <w:ind w:firstLineChars="0" w:firstLine="0"/>
        <w:outlineLvl w:val="0"/>
        <w:rPr>
          <w:rFonts w:ascii="黑体" w:eastAsia="黑体" w:hAnsi="黑体" w:cs="黑体"/>
          <w:bCs/>
          <w:vanish/>
          <w:color w:val="000000" w:themeColor="text1"/>
          <w:kern w:val="44"/>
          <w:sz w:val="30"/>
          <w:szCs w:val="30"/>
        </w:rPr>
      </w:pPr>
      <w:bookmarkStart w:id="72" w:name="_Toc150102393"/>
      <w:bookmarkStart w:id="73" w:name="_Toc150102461"/>
      <w:bookmarkStart w:id="74" w:name="_Toc150102529"/>
      <w:bookmarkStart w:id="75" w:name="_Toc150296972"/>
      <w:bookmarkStart w:id="76" w:name="_Toc161250360"/>
      <w:bookmarkStart w:id="77" w:name="_Toc161250433"/>
      <w:bookmarkStart w:id="78" w:name="_Toc161251855"/>
      <w:bookmarkStart w:id="79" w:name="_Toc161845151"/>
      <w:bookmarkStart w:id="80" w:name="_Toc161862753"/>
      <w:bookmarkStart w:id="81" w:name="_Toc161862856"/>
      <w:bookmarkStart w:id="82" w:name="_Toc161943422"/>
      <w:bookmarkEnd w:id="72"/>
      <w:bookmarkEnd w:id="73"/>
      <w:bookmarkEnd w:id="74"/>
      <w:bookmarkEnd w:id="75"/>
      <w:bookmarkEnd w:id="76"/>
      <w:bookmarkEnd w:id="77"/>
      <w:bookmarkEnd w:id="78"/>
      <w:bookmarkEnd w:id="79"/>
      <w:bookmarkEnd w:id="80"/>
      <w:bookmarkEnd w:id="81"/>
      <w:bookmarkEnd w:id="82"/>
    </w:p>
    <w:p w14:paraId="282D6CCF" w14:textId="77777777" w:rsidR="00575A5E" w:rsidRPr="00A20993" w:rsidRDefault="00575A5E" w:rsidP="00575A5E">
      <w:pPr>
        <w:pStyle w:val="af3"/>
        <w:keepNext/>
        <w:keepLines/>
        <w:numPr>
          <w:ilvl w:val="0"/>
          <w:numId w:val="1"/>
        </w:numPr>
        <w:spacing w:before="340" w:after="330" w:line="25" w:lineRule="atLeast"/>
        <w:ind w:firstLineChars="0" w:firstLine="0"/>
        <w:outlineLvl w:val="0"/>
        <w:rPr>
          <w:rFonts w:ascii="黑体" w:eastAsia="黑体" w:hAnsi="黑体" w:cs="黑体"/>
          <w:bCs/>
          <w:vanish/>
          <w:color w:val="000000" w:themeColor="text1"/>
          <w:kern w:val="44"/>
          <w:sz w:val="30"/>
          <w:szCs w:val="30"/>
        </w:rPr>
      </w:pPr>
      <w:bookmarkStart w:id="83" w:name="_Toc150102394"/>
      <w:bookmarkStart w:id="84" w:name="_Toc150102462"/>
      <w:bookmarkStart w:id="85" w:name="_Toc150102530"/>
      <w:bookmarkStart w:id="86" w:name="_Toc150296973"/>
      <w:bookmarkStart w:id="87" w:name="_Toc161250361"/>
      <w:bookmarkStart w:id="88" w:name="_Toc161250434"/>
      <w:bookmarkStart w:id="89" w:name="_Toc161251856"/>
      <w:bookmarkStart w:id="90" w:name="_Toc161845152"/>
      <w:bookmarkStart w:id="91" w:name="_Toc161862754"/>
      <w:bookmarkStart w:id="92" w:name="_Toc161862857"/>
      <w:bookmarkStart w:id="93" w:name="_Toc161943423"/>
      <w:bookmarkEnd w:id="83"/>
      <w:bookmarkEnd w:id="84"/>
      <w:bookmarkEnd w:id="85"/>
      <w:bookmarkEnd w:id="86"/>
      <w:bookmarkEnd w:id="87"/>
      <w:bookmarkEnd w:id="88"/>
      <w:bookmarkEnd w:id="89"/>
      <w:bookmarkEnd w:id="90"/>
      <w:bookmarkEnd w:id="91"/>
      <w:bookmarkEnd w:id="92"/>
      <w:bookmarkEnd w:id="93"/>
    </w:p>
    <w:p w14:paraId="22BDDFFE" w14:textId="77777777" w:rsidR="00575A5E" w:rsidRPr="00A20993" w:rsidRDefault="00575A5E" w:rsidP="00575A5E">
      <w:pPr>
        <w:pStyle w:val="af3"/>
        <w:keepNext/>
        <w:keepLines/>
        <w:numPr>
          <w:ilvl w:val="1"/>
          <w:numId w:val="1"/>
        </w:numPr>
        <w:tabs>
          <w:tab w:val="left" w:pos="312"/>
        </w:tabs>
        <w:spacing w:before="340" w:after="330" w:line="25" w:lineRule="atLeast"/>
        <w:ind w:firstLineChars="0"/>
        <w:outlineLvl w:val="0"/>
        <w:rPr>
          <w:rFonts w:ascii="黑体" w:eastAsia="黑体" w:hAnsi="黑体" w:cs="黑体"/>
          <w:bCs/>
          <w:vanish/>
          <w:color w:val="000000" w:themeColor="text1"/>
          <w:kern w:val="44"/>
          <w:sz w:val="30"/>
          <w:szCs w:val="30"/>
        </w:rPr>
      </w:pPr>
      <w:bookmarkStart w:id="94" w:name="_Toc150102395"/>
      <w:bookmarkStart w:id="95" w:name="_Toc150102463"/>
      <w:bookmarkStart w:id="96" w:name="_Toc150102531"/>
      <w:bookmarkStart w:id="97" w:name="_Toc150296974"/>
      <w:bookmarkStart w:id="98" w:name="_Toc161250362"/>
      <w:bookmarkStart w:id="99" w:name="_Toc161250435"/>
      <w:bookmarkStart w:id="100" w:name="_Toc161251857"/>
      <w:bookmarkStart w:id="101" w:name="_Toc161845153"/>
      <w:bookmarkStart w:id="102" w:name="_Toc161862755"/>
      <w:bookmarkStart w:id="103" w:name="_Toc161862858"/>
      <w:bookmarkStart w:id="104" w:name="_Toc161943424"/>
      <w:bookmarkEnd w:id="94"/>
      <w:bookmarkEnd w:id="95"/>
      <w:bookmarkEnd w:id="96"/>
      <w:bookmarkEnd w:id="97"/>
      <w:bookmarkEnd w:id="98"/>
      <w:bookmarkEnd w:id="99"/>
      <w:bookmarkEnd w:id="100"/>
      <w:bookmarkEnd w:id="101"/>
      <w:bookmarkEnd w:id="102"/>
      <w:bookmarkEnd w:id="103"/>
      <w:bookmarkEnd w:id="104"/>
    </w:p>
    <w:p w14:paraId="1DEC9D30" w14:textId="241386A0" w:rsidR="00F719B9" w:rsidRPr="00A20993" w:rsidRDefault="00000000" w:rsidP="00575A5E">
      <w:pPr>
        <w:pStyle w:val="30"/>
        <w:numPr>
          <w:ilvl w:val="2"/>
          <w:numId w:val="1"/>
        </w:numPr>
        <w:ind w:left="0" w:firstLineChars="0"/>
        <w:rPr>
          <w:rFonts w:hint="default"/>
          <w:color w:val="000000" w:themeColor="text1"/>
        </w:rPr>
      </w:pPr>
      <w:r w:rsidRPr="00A20993">
        <w:rPr>
          <w:rFonts w:hint="default"/>
          <w:color w:val="000000" w:themeColor="text1"/>
        </w:rPr>
        <w:t xml:space="preserve"> </w:t>
      </w:r>
      <w:bookmarkStart w:id="105" w:name="_Toc161943425"/>
      <w:r w:rsidR="00F4217B" w:rsidRPr="00A20993">
        <w:rPr>
          <w:color w:val="000000" w:themeColor="text1"/>
        </w:rPr>
        <w:t>Bootstrap框架</w:t>
      </w:r>
      <w:bookmarkEnd w:id="105"/>
    </w:p>
    <w:p w14:paraId="228F065E" w14:textId="6D22C923" w:rsidR="00F721AC" w:rsidRPr="00A20993" w:rsidRDefault="00F721AC" w:rsidP="00F95635">
      <w:pPr>
        <w:pStyle w:val="4"/>
        <w:jc w:val="left"/>
        <w:rPr>
          <w:rFonts w:hint="default"/>
          <w:color w:val="000000" w:themeColor="text1"/>
        </w:rPr>
      </w:pPr>
      <w:r w:rsidRPr="00A20993">
        <w:rPr>
          <w:color w:val="000000" w:themeColor="text1"/>
        </w:rPr>
        <w:t>Bootstrap是一种前端框架，基于HTML、CSS和JavaScript开发，以其简洁、灵活和高效而备受用户喜爱。该框架提供了丰富的样式和组件，但在实际开发中，有时并不需要全部样式或组件，或者Bootstrap提供的样式和组件无法满足实际需求。因此，</w:t>
      </w:r>
      <w:r w:rsidR="003C79DA" w:rsidRPr="00A20993">
        <w:rPr>
          <w:color w:val="000000" w:themeColor="text1"/>
        </w:rPr>
        <w:t>我</w:t>
      </w:r>
      <w:r w:rsidRPr="00A20993">
        <w:rPr>
          <w:color w:val="000000" w:themeColor="text1"/>
        </w:rPr>
        <w:t>需要对基于Bootstrap的样式和组件进行相应的修改。Bootstrap 5相对于Bootstrap 4有很多改变，引入了大量的CSS变量和Sass变量，使得定制Bootstrap变得更加容易。在这里，</w:t>
      </w:r>
      <w:r w:rsidR="003C79DA" w:rsidRPr="00A20993">
        <w:rPr>
          <w:color w:val="000000" w:themeColor="text1"/>
        </w:rPr>
        <w:t>我</w:t>
      </w:r>
      <w:r w:rsidRPr="00A20993">
        <w:rPr>
          <w:color w:val="000000" w:themeColor="text1"/>
        </w:rPr>
        <w:t>将分别介绍两种定制情况：一种是使用预编译版的编译好的Bootstrap框架，另一种是使用源码版</w:t>
      </w:r>
      <w:r w:rsidR="002F6948" w:rsidRPr="00A20993">
        <w:rPr>
          <w:rFonts w:hint="default"/>
          <w:color w:val="000000" w:themeColor="text1"/>
          <w:vertAlign w:val="superscript"/>
        </w:rPr>
        <w:fldChar w:fldCharType="begin"/>
      </w:r>
      <w:r w:rsidR="002F6948" w:rsidRPr="00A20993">
        <w:rPr>
          <w:rFonts w:hint="default"/>
          <w:color w:val="000000" w:themeColor="text1"/>
          <w:vertAlign w:val="superscript"/>
        </w:rPr>
        <w:instrText xml:space="preserve"> </w:instrText>
      </w:r>
      <w:r w:rsidR="002F6948" w:rsidRPr="00A20993">
        <w:rPr>
          <w:color w:val="000000" w:themeColor="text1"/>
          <w:vertAlign w:val="superscript"/>
        </w:rPr>
        <w:instrText>REF _Ref161931701 \r \h</w:instrText>
      </w:r>
      <w:r w:rsidR="002F6948" w:rsidRPr="00A20993">
        <w:rPr>
          <w:rFonts w:hint="default"/>
          <w:color w:val="000000" w:themeColor="text1"/>
          <w:vertAlign w:val="superscript"/>
        </w:rPr>
        <w:instrText xml:space="preserve">  \* MERGEFORMAT </w:instrText>
      </w:r>
      <w:r w:rsidR="002F6948" w:rsidRPr="00A20993">
        <w:rPr>
          <w:rFonts w:hint="default"/>
          <w:color w:val="000000" w:themeColor="text1"/>
          <w:vertAlign w:val="superscript"/>
        </w:rPr>
      </w:r>
      <w:r w:rsidR="002F6948" w:rsidRPr="00A20993">
        <w:rPr>
          <w:rFonts w:hint="default"/>
          <w:color w:val="000000" w:themeColor="text1"/>
          <w:vertAlign w:val="superscript"/>
        </w:rPr>
        <w:fldChar w:fldCharType="separate"/>
      </w:r>
      <w:r w:rsidR="002F6948" w:rsidRPr="00A20993">
        <w:rPr>
          <w:rFonts w:hint="default"/>
          <w:color w:val="000000" w:themeColor="text1"/>
          <w:vertAlign w:val="superscript"/>
        </w:rPr>
        <w:t>[4]</w:t>
      </w:r>
      <w:r w:rsidR="002F6948" w:rsidRPr="00A20993">
        <w:rPr>
          <w:rFonts w:hint="default"/>
          <w:color w:val="000000" w:themeColor="text1"/>
          <w:vertAlign w:val="superscript"/>
        </w:rPr>
        <w:fldChar w:fldCharType="end"/>
      </w:r>
      <w:r w:rsidRPr="00A20993">
        <w:rPr>
          <w:color w:val="000000" w:themeColor="text1"/>
        </w:rPr>
        <w:t>。</w:t>
      </w:r>
    </w:p>
    <w:p w14:paraId="5677DD3A" w14:textId="23843918" w:rsidR="00F95635" w:rsidRPr="00A20993" w:rsidRDefault="00F95635" w:rsidP="00F95635">
      <w:pPr>
        <w:pStyle w:val="4"/>
        <w:jc w:val="left"/>
        <w:rPr>
          <w:rFonts w:hint="default"/>
          <w:color w:val="000000" w:themeColor="text1"/>
        </w:rPr>
      </w:pPr>
      <w:r w:rsidRPr="00A20993">
        <w:rPr>
          <w:color w:val="000000" w:themeColor="text1"/>
        </w:rPr>
        <w:t>它具有以下特点和优势：</w:t>
      </w:r>
    </w:p>
    <w:p w14:paraId="6AD29728" w14:textId="4FC240CD" w:rsidR="00F95635" w:rsidRPr="00A20993" w:rsidRDefault="00F95635" w:rsidP="00F95635">
      <w:pPr>
        <w:pStyle w:val="4"/>
        <w:jc w:val="left"/>
        <w:rPr>
          <w:rFonts w:hint="default"/>
          <w:color w:val="000000" w:themeColor="text1"/>
        </w:rPr>
      </w:pPr>
      <w:r w:rsidRPr="00A20993">
        <w:rPr>
          <w:color w:val="000000" w:themeColor="text1"/>
        </w:rPr>
        <w:t>响应式布局：Bootstrap提供了响应式的网格系统，可以自动调整布局以适应不同设备的屏幕尺寸，使网站在各种设备上都能良好展示。</w:t>
      </w:r>
    </w:p>
    <w:p w14:paraId="43F5DA49" w14:textId="6A3CE9E9" w:rsidR="00F95635" w:rsidRPr="00A20993" w:rsidRDefault="00F95635" w:rsidP="00F95635">
      <w:pPr>
        <w:pStyle w:val="4"/>
        <w:jc w:val="left"/>
        <w:rPr>
          <w:rFonts w:hint="default"/>
          <w:color w:val="000000" w:themeColor="text1"/>
        </w:rPr>
      </w:pPr>
      <w:r w:rsidRPr="00A20993">
        <w:rPr>
          <w:color w:val="000000" w:themeColor="text1"/>
        </w:rPr>
        <w:t>样式组件：Bootstrap提供了丰富的CSS样式组件，如按钮、表单、导航、警告框等，可以直接使用这些组件来构建页面，减少了开发者的工作量。</w:t>
      </w:r>
    </w:p>
    <w:p w14:paraId="7FC63ACE" w14:textId="3DE68FFF" w:rsidR="00F95635" w:rsidRPr="00A20993" w:rsidRDefault="00F95635" w:rsidP="00F95635">
      <w:pPr>
        <w:pStyle w:val="4"/>
        <w:jc w:val="left"/>
        <w:rPr>
          <w:rFonts w:hint="default"/>
          <w:color w:val="000000" w:themeColor="text1"/>
        </w:rPr>
      </w:pPr>
      <w:r w:rsidRPr="00A20993">
        <w:rPr>
          <w:color w:val="000000" w:themeColor="text1"/>
        </w:rPr>
        <w:t>JavaScript插件：Bootstrap内置了多个常用的JavaScript插件，如轮播图、模态框、下拉菜单等，可以通过简单的HTML标记和CSS类来使用这些功能，提高了开发效率。</w:t>
      </w:r>
    </w:p>
    <w:p w14:paraId="6D4ECCA8" w14:textId="512F093F" w:rsidR="00F95635" w:rsidRPr="00A20993" w:rsidRDefault="00F95635" w:rsidP="00F95635">
      <w:pPr>
        <w:pStyle w:val="4"/>
        <w:jc w:val="left"/>
        <w:rPr>
          <w:rFonts w:hint="default"/>
          <w:color w:val="000000" w:themeColor="text1"/>
        </w:rPr>
      </w:pPr>
      <w:r w:rsidRPr="00A20993">
        <w:rPr>
          <w:color w:val="000000" w:themeColor="text1"/>
        </w:rPr>
        <w:t>跨浏览器兼容性：Bootstrap经过广泛测试，能够在各种现代浏览器上良好运行，确保了网站在不同浏览器下的一致性和稳定性。</w:t>
      </w:r>
    </w:p>
    <w:p w14:paraId="559DDA3C" w14:textId="14828709" w:rsidR="00F95635" w:rsidRPr="00A20993" w:rsidRDefault="00F95635" w:rsidP="00F95635">
      <w:pPr>
        <w:pStyle w:val="4"/>
        <w:jc w:val="left"/>
        <w:rPr>
          <w:rFonts w:hint="default"/>
          <w:color w:val="000000" w:themeColor="text1"/>
        </w:rPr>
      </w:pPr>
      <w:r w:rsidRPr="00A20993">
        <w:rPr>
          <w:color w:val="000000" w:themeColor="text1"/>
        </w:rPr>
        <w:t>社区支持和文档资源丰富：Bootstrap拥有庞大的开发者社区，提供了大量的第三方资源、模板和插件。官方提供了详细的文档和示例，开发者可以轻松上手并获得支持。</w:t>
      </w:r>
    </w:p>
    <w:p w14:paraId="23920FF3" w14:textId="4A0CFF97" w:rsidR="00F719B9" w:rsidRPr="00A20993" w:rsidRDefault="00F95635" w:rsidP="00F95635">
      <w:pPr>
        <w:pStyle w:val="4"/>
        <w:jc w:val="left"/>
        <w:rPr>
          <w:rFonts w:hint="default"/>
          <w:color w:val="000000" w:themeColor="text1"/>
        </w:rPr>
      </w:pPr>
      <w:r w:rsidRPr="00A20993">
        <w:rPr>
          <w:color w:val="000000" w:themeColor="text1"/>
        </w:rPr>
        <w:t>通过使用Bootstrap，开发者可以快速构建具有现代化外观和良好用户体验的网站。它适用于各种规模的项目，无论是个人网站、企业网站还是Web应用程序，都可以从Bootstrap的特点和优势中受益。</w:t>
      </w:r>
    </w:p>
    <w:p w14:paraId="15AAA64B" w14:textId="67A1BA89" w:rsidR="002B3B28" w:rsidRPr="00A20993" w:rsidRDefault="002B3B28" w:rsidP="00F95635">
      <w:pPr>
        <w:pStyle w:val="4"/>
        <w:jc w:val="left"/>
        <w:rPr>
          <w:rFonts w:hint="default"/>
          <w:color w:val="000000" w:themeColor="text1"/>
        </w:rPr>
      </w:pPr>
      <w:r w:rsidRPr="00A20993">
        <w:rPr>
          <w:color w:val="000000" w:themeColor="text1"/>
        </w:rPr>
        <w:t>使用该框架使我更加容易开发家校通的前端页面，让页面更加美观，符合审美。</w:t>
      </w:r>
    </w:p>
    <w:p w14:paraId="07D22089" w14:textId="6FB61B72" w:rsidR="00F719B9" w:rsidRPr="00A20993" w:rsidRDefault="00223B6E">
      <w:pPr>
        <w:pStyle w:val="30"/>
        <w:numPr>
          <w:ilvl w:val="2"/>
          <w:numId w:val="1"/>
        </w:numPr>
        <w:ind w:firstLineChars="0" w:firstLine="480"/>
        <w:rPr>
          <w:rFonts w:hint="default"/>
          <w:color w:val="000000" w:themeColor="text1"/>
        </w:rPr>
      </w:pPr>
      <w:bookmarkStart w:id="106" w:name="_Toc161943426"/>
      <w:r w:rsidRPr="00A20993">
        <w:rPr>
          <w:color w:val="000000" w:themeColor="text1"/>
        </w:rPr>
        <w:t>ECHARTS</w:t>
      </w:r>
      <w:bookmarkEnd w:id="106"/>
    </w:p>
    <w:p w14:paraId="152D894F" w14:textId="529F32D1" w:rsidR="000D65AA" w:rsidRPr="00A20993" w:rsidRDefault="000D65AA" w:rsidP="005C44A4">
      <w:pPr>
        <w:pStyle w:val="21"/>
        <w:rPr>
          <w:color w:val="000000" w:themeColor="text1"/>
        </w:rPr>
      </w:pPr>
      <w:r w:rsidRPr="00A20993">
        <w:rPr>
          <w:rFonts w:hint="eastAsia"/>
          <w:color w:val="000000" w:themeColor="text1"/>
        </w:rPr>
        <w:lastRenderedPageBreak/>
        <w:t>ECharts是一款由百度开发的开源可视化图表库，</w:t>
      </w:r>
      <w:r w:rsidR="00E174DA" w:rsidRPr="00A20993">
        <w:rPr>
          <w:rFonts w:hint="eastAsia"/>
          <w:color w:val="000000" w:themeColor="text1"/>
        </w:rPr>
        <w:t>ECharts能够在PC机和移动设备上流畅运行，并且兼容目前绝大部分浏览器。它提供直观、可交互的数据可视化图表，用户只需提供基本数据，ECharts就能通过适当的动画展示数据的变化</w:t>
      </w:r>
      <w:r w:rsidR="002F6948" w:rsidRPr="00A20993">
        <w:rPr>
          <w:color w:val="000000" w:themeColor="text1"/>
          <w:vertAlign w:val="superscript"/>
        </w:rPr>
        <w:fldChar w:fldCharType="begin"/>
      </w:r>
      <w:r w:rsidR="002F6948" w:rsidRPr="00A20993">
        <w:rPr>
          <w:color w:val="000000" w:themeColor="text1"/>
          <w:vertAlign w:val="superscript"/>
        </w:rPr>
        <w:instrText xml:space="preserve"> </w:instrText>
      </w:r>
      <w:r w:rsidR="002F6948" w:rsidRPr="00A20993">
        <w:rPr>
          <w:rFonts w:hint="eastAsia"/>
          <w:color w:val="000000" w:themeColor="text1"/>
          <w:vertAlign w:val="superscript"/>
        </w:rPr>
        <w:instrText>REF _Ref150286150 \r \h</w:instrText>
      </w:r>
      <w:r w:rsidR="002F6948" w:rsidRPr="00A20993">
        <w:rPr>
          <w:color w:val="000000" w:themeColor="text1"/>
          <w:vertAlign w:val="superscript"/>
        </w:rPr>
        <w:instrText xml:space="preserve">  \* MERGEFORMAT </w:instrText>
      </w:r>
      <w:r w:rsidR="002F6948" w:rsidRPr="00A20993">
        <w:rPr>
          <w:color w:val="000000" w:themeColor="text1"/>
          <w:vertAlign w:val="superscript"/>
        </w:rPr>
      </w:r>
      <w:r w:rsidR="002F6948" w:rsidRPr="00A20993">
        <w:rPr>
          <w:color w:val="000000" w:themeColor="text1"/>
          <w:vertAlign w:val="superscript"/>
        </w:rPr>
        <w:fldChar w:fldCharType="separate"/>
      </w:r>
      <w:r w:rsidR="002F6948" w:rsidRPr="00A20993">
        <w:rPr>
          <w:color w:val="000000" w:themeColor="text1"/>
          <w:vertAlign w:val="superscript"/>
        </w:rPr>
        <w:t>[5]</w:t>
      </w:r>
      <w:r w:rsidR="002F6948" w:rsidRPr="00A20993">
        <w:rPr>
          <w:color w:val="000000" w:themeColor="text1"/>
          <w:vertAlign w:val="superscript"/>
        </w:rPr>
        <w:fldChar w:fldCharType="end"/>
      </w:r>
      <w:r w:rsidR="00E174DA" w:rsidRPr="00A20993">
        <w:rPr>
          <w:rFonts w:hint="eastAsia"/>
          <w:color w:val="000000" w:themeColor="text1"/>
        </w:rPr>
        <w:t>。</w:t>
      </w:r>
    </w:p>
    <w:p w14:paraId="58BBD2AD" w14:textId="0EF966A1" w:rsidR="000D65AA" w:rsidRPr="00A20993" w:rsidRDefault="000D65AA" w:rsidP="000D65AA">
      <w:pPr>
        <w:pStyle w:val="21"/>
        <w:rPr>
          <w:color w:val="000000" w:themeColor="text1"/>
        </w:rPr>
      </w:pPr>
      <w:r w:rsidRPr="00A20993">
        <w:rPr>
          <w:rFonts w:hint="eastAsia"/>
          <w:color w:val="000000" w:themeColor="text1"/>
        </w:rPr>
        <w:t>ECharts在数据分析、商业报告、可视化大屏、地理信息系统等领域有广泛的应用。它是一个功能强大、易于使用和高度可定制的图表库，为开发者提供了丰富的工具和功能来创建精美而交互式的数据可视化图表。</w:t>
      </w:r>
    </w:p>
    <w:p w14:paraId="62734177" w14:textId="4E4F93D4" w:rsidR="002B3B28" w:rsidRPr="00A20993" w:rsidRDefault="002B3B28" w:rsidP="002B3B28">
      <w:pPr>
        <w:pStyle w:val="4"/>
        <w:jc w:val="left"/>
        <w:rPr>
          <w:rFonts w:hint="default"/>
          <w:color w:val="000000" w:themeColor="text1"/>
        </w:rPr>
      </w:pPr>
      <w:r w:rsidRPr="00A20993">
        <w:rPr>
          <w:color w:val="000000" w:themeColor="text1"/>
        </w:rPr>
        <w:t>使用E</w:t>
      </w:r>
      <w:r w:rsidRPr="00A20993">
        <w:rPr>
          <w:rFonts w:hint="default"/>
          <w:color w:val="000000" w:themeColor="text1"/>
        </w:rPr>
        <w:t>c</w:t>
      </w:r>
      <w:r w:rsidRPr="00A20993">
        <w:rPr>
          <w:color w:val="000000" w:themeColor="text1"/>
        </w:rPr>
        <w:t>harts，让我在考勤统计分析页面，把数据直观</w:t>
      </w:r>
      <w:r w:rsidR="003E6923" w:rsidRPr="00A20993">
        <w:rPr>
          <w:color w:val="000000" w:themeColor="text1"/>
        </w:rPr>
        <w:t>地</w:t>
      </w:r>
      <w:r w:rsidRPr="00A20993">
        <w:rPr>
          <w:color w:val="000000" w:themeColor="text1"/>
        </w:rPr>
        <w:t>显示给班主任用户。能让班主任一眼清楚考勤的基本情况。</w:t>
      </w:r>
    </w:p>
    <w:p w14:paraId="1DA51DC1" w14:textId="77777777" w:rsidR="002B3B28" w:rsidRPr="00A20993" w:rsidRDefault="002B3B28" w:rsidP="000D65AA">
      <w:pPr>
        <w:pStyle w:val="21"/>
        <w:rPr>
          <w:color w:val="000000" w:themeColor="text1"/>
        </w:rPr>
      </w:pPr>
    </w:p>
    <w:p w14:paraId="23301158" w14:textId="358082AA" w:rsidR="00F719B9" w:rsidRPr="00A20993" w:rsidRDefault="00000000">
      <w:pPr>
        <w:pStyle w:val="11"/>
        <w:numPr>
          <w:ilvl w:val="1"/>
          <w:numId w:val="1"/>
        </w:numPr>
        <w:ind w:firstLine="560"/>
        <w:rPr>
          <w:rFonts w:hint="default"/>
          <w:color w:val="000000" w:themeColor="text1"/>
        </w:rPr>
      </w:pPr>
      <w:bookmarkStart w:id="107" w:name="_Toc161943427"/>
      <w:r w:rsidRPr="00A20993">
        <w:rPr>
          <w:color w:val="000000" w:themeColor="text1"/>
        </w:rPr>
        <w:t>后端开发技术</w:t>
      </w:r>
      <w:bookmarkEnd w:id="107"/>
    </w:p>
    <w:p w14:paraId="061629B3" w14:textId="7CCC8E77" w:rsidR="00F719B9" w:rsidRPr="00A20993" w:rsidRDefault="00000000">
      <w:pPr>
        <w:pStyle w:val="30"/>
        <w:numPr>
          <w:ilvl w:val="2"/>
          <w:numId w:val="1"/>
        </w:numPr>
        <w:ind w:firstLineChars="0" w:firstLine="480"/>
        <w:rPr>
          <w:rFonts w:cs="黑体" w:hint="default"/>
          <w:color w:val="000000" w:themeColor="text1"/>
        </w:rPr>
      </w:pPr>
      <w:r w:rsidRPr="00A20993">
        <w:rPr>
          <w:rFonts w:hint="default"/>
          <w:color w:val="000000" w:themeColor="text1"/>
        </w:rPr>
        <w:t xml:space="preserve"> </w:t>
      </w:r>
      <w:bookmarkStart w:id="108" w:name="_Toc161943428"/>
      <w:r w:rsidR="00D63A58" w:rsidRPr="00A20993">
        <w:rPr>
          <w:color w:val="000000" w:themeColor="text1"/>
        </w:rPr>
        <w:t>MVT模式</w:t>
      </w:r>
      <w:bookmarkEnd w:id="108"/>
    </w:p>
    <w:p w14:paraId="045E623E" w14:textId="7EDA05DA" w:rsidR="00303AE0" w:rsidRPr="00A20993" w:rsidRDefault="000520C6" w:rsidP="00303AE0">
      <w:pPr>
        <w:pStyle w:val="21"/>
        <w:rPr>
          <w:rStyle w:val="4Char"/>
          <w:rFonts w:hint="default"/>
          <w:color w:val="000000" w:themeColor="text1"/>
        </w:rPr>
      </w:pPr>
      <w:r w:rsidRPr="00A20993">
        <w:rPr>
          <w:rStyle w:val="4Char"/>
          <w:rFonts w:hint="default"/>
          <w:color w:val="000000" w:themeColor="text1"/>
        </w:rPr>
        <w:t>当前，几乎所有基于Python的Web开发框架都鼓励或要求开发者采用MVC设计模式。Django作为一个全栈框架，采用了MTV模式，即模型（Model）、模板（Template）和视图（View）。相较于传统的MVC设计模式，Django对视图进行了改进，将其分为View模块和Template模块两部分，将动态逻辑处理与静态页面展示分离开来。此外，Django还采用了ORM技术来处理Model，它将关系型数据库表抽象成Python的类，使得数据库表的操作可以转换为Python类的操作，从而避免了编写复杂的SQL语句</w:t>
      </w:r>
      <w:r w:rsidR="006A3894" w:rsidRPr="00A20993">
        <w:rPr>
          <w:rStyle w:val="4Char"/>
          <w:rFonts w:hint="default"/>
          <w:color w:val="000000" w:themeColor="text1"/>
          <w:vertAlign w:val="superscript"/>
        </w:rPr>
        <w:fldChar w:fldCharType="begin"/>
      </w:r>
      <w:r w:rsidR="006A3894" w:rsidRPr="00A20993">
        <w:rPr>
          <w:rStyle w:val="4Char"/>
          <w:rFonts w:hint="default"/>
          <w:color w:val="000000" w:themeColor="text1"/>
          <w:vertAlign w:val="superscript"/>
        </w:rPr>
        <w:instrText xml:space="preserve"> REF _Ref161932054 \r \h  \* MERGEFORMAT </w:instrText>
      </w:r>
      <w:r w:rsidR="006A3894" w:rsidRPr="00A20993">
        <w:rPr>
          <w:rStyle w:val="4Char"/>
          <w:rFonts w:hint="default"/>
          <w:color w:val="000000" w:themeColor="text1"/>
          <w:vertAlign w:val="superscript"/>
        </w:rPr>
      </w:r>
      <w:r w:rsidR="006A3894" w:rsidRPr="00A20993">
        <w:rPr>
          <w:rStyle w:val="4Char"/>
          <w:rFonts w:hint="default"/>
          <w:color w:val="000000" w:themeColor="text1"/>
          <w:vertAlign w:val="superscript"/>
        </w:rPr>
        <w:fldChar w:fldCharType="separate"/>
      </w:r>
      <w:r w:rsidR="006A3894" w:rsidRPr="00A20993">
        <w:rPr>
          <w:rStyle w:val="4Char"/>
          <w:rFonts w:hint="default"/>
          <w:color w:val="000000" w:themeColor="text1"/>
          <w:vertAlign w:val="superscript"/>
        </w:rPr>
        <w:t>[6]</w:t>
      </w:r>
      <w:r w:rsidR="006A3894" w:rsidRPr="00A20993">
        <w:rPr>
          <w:rStyle w:val="4Char"/>
          <w:rFonts w:hint="default"/>
          <w:color w:val="000000" w:themeColor="text1"/>
          <w:vertAlign w:val="superscript"/>
        </w:rPr>
        <w:fldChar w:fldCharType="end"/>
      </w:r>
      <w:r w:rsidRPr="00A20993">
        <w:rPr>
          <w:rStyle w:val="4Char"/>
          <w:rFonts w:hint="default"/>
          <w:color w:val="000000" w:themeColor="text1"/>
        </w:rPr>
        <w:t>。</w:t>
      </w:r>
      <w:r w:rsidR="00303AE0" w:rsidRPr="00A20993">
        <w:rPr>
          <w:rStyle w:val="4Char"/>
          <w:rFonts w:hint="default"/>
          <w:color w:val="000000" w:themeColor="text1"/>
        </w:rPr>
        <w:t>如图2-1。下面是MVT模式的流程：</w:t>
      </w:r>
    </w:p>
    <w:p w14:paraId="33EB9514"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1. 模型（Model）：模型负责定义数据结构和数据库的操作。在Django中，使用Python类来定义模型，并通过ORM（对象关系映射）将其映射到数据库表。模型定义了数据的结构和关系，包括字段、关联关系和数据验证规则。</w:t>
      </w:r>
    </w:p>
    <w:p w14:paraId="6FC2EEB7"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2. 视图（View）：视图负责处理用户的请求和生成响应。在Django中，视图是一个Python函数或类，接收HTTP请求并返回HTTP响应。视图可以从模型中获取数据，处理业务逻辑，并渲染模板生成HTML页面或其他格式的响应。</w:t>
      </w:r>
    </w:p>
    <w:p w14:paraId="7C710E7A" w14:textId="244CC324"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3. 模板（Template）：模板负责定义HTML页面的结构和呈现。在Django中，使用Django模板语言（DTL）编写模板。模板可以包含动态数据和逻辑控制，通过模板标签和过滤器实现。视图可以将数据传递给模板，模板使用这些数据来生成最终的HTML页面。</w:t>
      </w:r>
    </w:p>
    <w:p w14:paraId="128BC3A2"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MVT模式的流程如下：</w:t>
      </w:r>
    </w:p>
    <w:p w14:paraId="16DCC6D7"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1. 用户发送HTTP请求到Django应用程序。</w:t>
      </w:r>
    </w:p>
    <w:p w14:paraId="2EC4E74B"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2. Django的URL映射器根据请求的URL将请求转发给相应的视图函数或类。</w:t>
      </w:r>
    </w:p>
    <w:p w14:paraId="52EA0322"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lastRenderedPageBreak/>
        <w:t>3. 视图函数或类接收请求，处理业务逻辑，可能会与模型进行交互获取数据。</w:t>
      </w:r>
    </w:p>
    <w:p w14:paraId="768715DA"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4. 视图将数据传递给模板，并使用模板渲染生成HTML页面。</w:t>
      </w:r>
    </w:p>
    <w:p w14:paraId="375E389E" w14:textId="77777777"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5. 视图将最终的HTML页面作为HTTP响应返回给用户。</w:t>
      </w:r>
    </w:p>
    <w:p w14:paraId="77BECF95" w14:textId="185A26A2" w:rsidR="00303AE0" w:rsidRPr="00A20993" w:rsidRDefault="00303AE0" w:rsidP="00303AE0">
      <w:pPr>
        <w:pStyle w:val="21"/>
        <w:rPr>
          <w:rStyle w:val="4Char"/>
          <w:rFonts w:hint="default"/>
          <w:color w:val="000000" w:themeColor="text1"/>
        </w:rPr>
      </w:pPr>
      <w:r w:rsidRPr="00A20993">
        <w:rPr>
          <w:rStyle w:val="4Char"/>
          <w:rFonts w:hint="default"/>
          <w:color w:val="000000" w:themeColor="text1"/>
        </w:rPr>
        <w:t>通过MVT模式</w:t>
      </w:r>
      <w:r w:rsidR="003930A2" w:rsidRPr="00A20993">
        <w:rPr>
          <w:rStyle w:val="4Char"/>
          <w:rFonts w:hint="default"/>
          <w:color w:val="000000" w:themeColor="text1"/>
        </w:rPr>
        <w:t>如图2-1所示</w:t>
      </w:r>
      <w:r w:rsidRPr="00A20993">
        <w:rPr>
          <w:rStyle w:val="4Char"/>
          <w:rFonts w:hint="default"/>
          <w:color w:val="000000" w:themeColor="text1"/>
        </w:rPr>
        <w:t>，</w:t>
      </w:r>
      <w:r w:rsidR="002B3B28" w:rsidRPr="00A20993">
        <w:rPr>
          <w:rStyle w:val="4Char"/>
          <w:rFonts w:hint="default"/>
          <w:color w:val="000000" w:themeColor="text1"/>
        </w:rPr>
        <w:t>基于</w:t>
      </w:r>
      <w:r w:rsidRPr="00A20993">
        <w:rPr>
          <w:rStyle w:val="4Char"/>
          <w:rFonts w:hint="default"/>
          <w:color w:val="000000" w:themeColor="text1"/>
        </w:rPr>
        <w:t>Django</w:t>
      </w:r>
      <w:r w:rsidR="002B3B28" w:rsidRPr="00A20993">
        <w:rPr>
          <w:rStyle w:val="4Char"/>
          <w:rFonts w:hint="default"/>
          <w:color w:val="000000" w:themeColor="text1"/>
        </w:rPr>
        <w:t>的家校通</w:t>
      </w:r>
      <w:r w:rsidRPr="00A20993">
        <w:rPr>
          <w:rStyle w:val="4Char"/>
          <w:rFonts w:hint="default"/>
          <w:color w:val="000000" w:themeColor="text1"/>
        </w:rPr>
        <w:t>实现了业务逻辑、数据处理和页面呈现的分离，使开发更加模块化和可维护。同时，Django提供了丰富的功能和工具，简化了开发过程，提高了开发效率。</w:t>
      </w:r>
    </w:p>
    <w:p w14:paraId="749D4E48" w14:textId="77777777" w:rsidR="00303AE0" w:rsidRPr="00A20993" w:rsidRDefault="00303AE0">
      <w:pPr>
        <w:pStyle w:val="21"/>
        <w:rPr>
          <w:color w:val="000000" w:themeColor="text1"/>
        </w:rPr>
      </w:pPr>
    </w:p>
    <w:p w14:paraId="110B058A" w14:textId="18049E52" w:rsidR="00F719B9" w:rsidRPr="00A20993" w:rsidRDefault="00E90F15">
      <w:pPr>
        <w:jc w:val="center"/>
        <w:rPr>
          <w:rFonts w:ascii="宋体" w:hAnsi="宋体" w:cs="宋体"/>
          <w:color w:val="000000" w:themeColor="text1"/>
          <w:sz w:val="24"/>
        </w:rPr>
      </w:pPr>
      <w:r w:rsidRPr="00A20993">
        <w:rPr>
          <w:rFonts w:ascii="宋体" w:hAnsi="宋体" w:cs="宋体"/>
          <w:noProof/>
          <w:color w:val="000000" w:themeColor="text1"/>
          <w:sz w:val="24"/>
        </w:rPr>
        <w:drawing>
          <wp:inline distT="0" distB="0" distL="0" distR="0" wp14:anchorId="043A7314" wp14:editId="0AB0B678">
            <wp:extent cx="5274310" cy="2028825"/>
            <wp:effectExtent l="0" t="0" r="0" b="3175"/>
            <wp:docPr id="1850204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4286" name="图片 18502042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028825"/>
                    </a:xfrm>
                    <a:prstGeom prst="rect">
                      <a:avLst/>
                    </a:prstGeom>
                  </pic:spPr>
                </pic:pic>
              </a:graphicData>
            </a:graphic>
          </wp:inline>
        </w:drawing>
      </w:r>
    </w:p>
    <w:p w14:paraId="6EE03228" w14:textId="40E0C776" w:rsidR="00F719B9" w:rsidRPr="00A20993" w:rsidRDefault="00000000">
      <w:pPr>
        <w:spacing w:line="25" w:lineRule="atLeast"/>
        <w:jc w:val="center"/>
        <w:rPr>
          <w:rFonts w:ascii="宋体" w:hAnsi="宋体" w:cs="宋体"/>
          <w:color w:val="000000" w:themeColor="text1"/>
          <w:sz w:val="24"/>
        </w:rPr>
      </w:pPr>
      <w:r w:rsidRPr="00A20993">
        <w:rPr>
          <w:rFonts w:ascii="黑体" w:eastAsia="黑体" w:hAnsi="黑体" w:cs="黑体" w:hint="eastAsia"/>
          <w:color w:val="000000" w:themeColor="text1"/>
        </w:rPr>
        <w:t>图</w:t>
      </w:r>
      <w:r w:rsidR="00303AE0" w:rsidRPr="00A20993">
        <w:rPr>
          <w:rFonts w:ascii="黑体" w:eastAsia="黑体" w:hAnsi="黑体" w:cs="黑体"/>
          <w:color w:val="000000" w:themeColor="text1"/>
        </w:rPr>
        <w:t>2</w:t>
      </w:r>
      <w:r w:rsidRPr="00A20993">
        <w:rPr>
          <w:rFonts w:ascii="黑体" w:eastAsia="黑体" w:hAnsi="黑体" w:cs="黑体" w:hint="eastAsia"/>
          <w:color w:val="000000" w:themeColor="text1"/>
        </w:rPr>
        <w:t>-</w:t>
      </w:r>
      <w:r w:rsidR="00303AE0" w:rsidRPr="00A20993">
        <w:rPr>
          <w:rFonts w:ascii="黑体" w:eastAsia="黑体" w:hAnsi="黑体" w:cs="黑体"/>
          <w:color w:val="000000" w:themeColor="text1"/>
        </w:rPr>
        <w:t>1</w:t>
      </w:r>
      <w:r w:rsidRPr="00A20993">
        <w:rPr>
          <w:rFonts w:ascii="黑体" w:eastAsia="黑体" w:hAnsi="黑体" w:cs="黑体" w:hint="eastAsia"/>
          <w:color w:val="000000" w:themeColor="text1"/>
        </w:rPr>
        <w:t xml:space="preserve"> MV</w:t>
      </w:r>
      <w:r w:rsidR="00D63A58" w:rsidRPr="00A20993">
        <w:rPr>
          <w:rFonts w:ascii="黑体" w:eastAsia="黑体" w:hAnsi="黑体" w:cs="黑体" w:hint="eastAsia"/>
          <w:color w:val="000000" w:themeColor="text1"/>
        </w:rPr>
        <w:t>T</w:t>
      </w:r>
      <w:r w:rsidRPr="00A20993">
        <w:rPr>
          <w:rFonts w:ascii="黑体" w:eastAsia="黑体" w:hAnsi="黑体" w:cs="黑体" w:hint="eastAsia"/>
          <w:color w:val="000000" w:themeColor="text1"/>
        </w:rPr>
        <w:t>模式图</w:t>
      </w:r>
      <w:r w:rsidR="00E44EF9" w:rsidRPr="00A20993">
        <w:rPr>
          <w:rFonts w:ascii="黑体" w:eastAsia="黑体" w:hAnsi="黑体" w:cs="黑体" w:hint="eastAsia"/>
          <w:color w:val="000000" w:themeColor="text1"/>
        </w:rPr>
        <w:t>表</w:t>
      </w:r>
    </w:p>
    <w:p w14:paraId="29F11D1F" w14:textId="58E8FC99" w:rsidR="00F719B9" w:rsidRPr="00A20993" w:rsidRDefault="00D63A58">
      <w:pPr>
        <w:pStyle w:val="30"/>
        <w:numPr>
          <w:ilvl w:val="2"/>
          <w:numId w:val="1"/>
        </w:numPr>
        <w:ind w:firstLineChars="0" w:firstLine="480"/>
        <w:rPr>
          <w:rFonts w:hint="default"/>
          <w:color w:val="000000" w:themeColor="text1"/>
        </w:rPr>
      </w:pPr>
      <w:bookmarkStart w:id="109" w:name="_Toc161943429"/>
      <w:r w:rsidRPr="00A20993">
        <w:rPr>
          <w:color w:val="000000" w:themeColor="text1"/>
        </w:rPr>
        <w:t>Django框架</w:t>
      </w:r>
      <w:bookmarkEnd w:id="109"/>
    </w:p>
    <w:p w14:paraId="2A092269" w14:textId="3C29213D" w:rsidR="00A32C19" w:rsidRPr="00A20993" w:rsidRDefault="00A32C19" w:rsidP="002963BF">
      <w:pPr>
        <w:pStyle w:val="21"/>
        <w:rPr>
          <w:color w:val="000000" w:themeColor="text1"/>
        </w:rPr>
      </w:pPr>
      <w:r w:rsidRPr="00A20993">
        <w:rPr>
          <w:rFonts w:hint="eastAsia"/>
          <w:color w:val="000000" w:themeColor="text1"/>
        </w:rPr>
        <w:t>Django是Python语言中比较成熟的Web框架</w:t>
      </w:r>
      <w:r w:rsidR="002963BF" w:rsidRPr="00A20993">
        <w:rPr>
          <w:rFonts w:hint="eastAsia"/>
          <w:color w:val="000000" w:themeColor="text1"/>
        </w:rPr>
        <w:t>。</w:t>
      </w:r>
      <w:r w:rsidRPr="00A20993">
        <w:rPr>
          <w:rFonts w:hint="eastAsia"/>
          <w:color w:val="000000" w:themeColor="text1"/>
        </w:rPr>
        <w:t>Django框架来了</w:t>
      </w:r>
    </w:p>
    <w:p w14:paraId="0C341B94" w14:textId="34D22435" w:rsidR="00A32C19" w:rsidRPr="00A20993" w:rsidRDefault="00A32C19" w:rsidP="005245A5">
      <w:pPr>
        <w:pStyle w:val="21"/>
        <w:rPr>
          <w:color w:val="000000" w:themeColor="text1"/>
        </w:rPr>
      </w:pPr>
      <w:r w:rsidRPr="00A20993">
        <w:rPr>
          <w:rFonts w:hint="eastAsia"/>
          <w:color w:val="000000" w:themeColor="text1"/>
        </w:rPr>
        <w:t>具有更多的功能并在很大程度上简化了Web应用程序的开发过程。 django有可插拔形式的APP，可以创建APP将相应的功能拆分成不同的模块，一方面使得Web项目更加规范，易于开发并维护； 另一方面，它也使得 Django 开发 Web 服务变得可行。高效便捷。 开发者可以快速构建高质量的Web应用</w:t>
      </w:r>
      <w:r w:rsidR="006A3894" w:rsidRPr="00A20993">
        <w:rPr>
          <w:color w:val="000000" w:themeColor="text1"/>
          <w:vertAlign w:val="superscript"/>
        </w:rPr>
        <w:fldChar w:fldCharType="begin"/>
      </w:r>
      <w:r w:rsidR="006A3894" w:rsidRPr="00A20993">
        <w:rPr>
          <w:color w:val="000000" w:themeColor="text1"/>
          <w:vertAlign w:val="superscript"/>
        </w:rPr>
        <w:instrText xml:space="preserve"> </w:instrText>
      </w:r>
      <w:r w:rsidR="006A3894" w:rsidRPr="00A20993">
        <w:rPr>
          <w:rFonts w:hint="eastAsia"/>
          <w:color w:val="000000" w:themeColor="text1"/>
          <w:vertAlign w:val="superscript"/>
        </w:rPr>
        <w:instrText>REF _Ref161932115 \r \h</w:instrText>
      </w:r>
      <w:r w:rsidR="006A3894" w:rsidRPr="00A20993">
        <w:rPr>
          <w:color w:val="000000" w:themeColor="text1"/>
          <w:vertAlign w:val="superscript"/>
        </w:rPr>
        <w:instrText xml:space="preserve">  \* MERGEFORMAT </w:instrText>
      </w:r>
      <w:r w:rsidR="006A3894" w:rsidRPr="00A20993">
        <w:rPr>
          <w:color w:val="000000" w:themeColor="text1"/>
          <w:vertAlign w:val="superscript"/>
        </w:rPr>
      </w:r>
      <w:r w:rsidR="006A3894" w:rsidRPr="00A20993">
        <w:rPr>
          <w:color w:val="000000" w:themeColor="text1"/>
          <w:vertAlign w:val="superscript"/>
        </w:rPr>
        <w:fldChar w:fldCharType="separate"/>
      </w:r>
      <w:r w:rsidR="006A3894" w:rsidRPr="00A20993">
        <w:rPr>
          <w:color w:val="000000" w:themeColor="text1"/>
          <w:vertAlign w:val="superscript"/>
        </w:rPr>
        <w:t>[7]</w:t>
      </w:r>
      <w:r w:rsidR="006A3894" w:rsidRPr="00A20993">
        <w:rPr>
          <w:color w:val="000000" w:themeColor="text1"/>
          <w:vertAlign w:val="superscript"/>
        </w:rPr>
        <w:fldChar w:fldCharType="end"/>
      </w:r>
      <w:r w:rsidRPr="00A20993">
        <w:rPr>
          <w:rFonts w:hint="eastAsia"/>
          <w:color w:val="000000" w:themeColor="text1"/>
        </w:rPr>
        <w:t>。</w:t>
      </w:r>
    </w:p>
    <w:p w14:paraId="12A9D1F4" w14:textId="36E44D73" w:rsidR="00D63A58" w:rsidRPr="00A20993" w:rsidRDefault="00D63A58" w:rsidP="00D63A58">
      <w:pPr>
        <w:pStyle w:val="30"/>
        <w:numPr>
          <w:ilvl w:val="2"/>
          <w:numId w:val="1"/>
        </w:numPr>
        <w:ind w:firstLineChars="0" w:firstLine="480"/>
        <w:rPr>
          <w:rFonts w:hint="default"/>
          <w:color w:val="000000" w:themeColor="text1"/>
        </w:rPr>
      </w:pPr>
      <w:bookmarkStart w:id="110" w:name="_Toc161943430"/>
      <w:r w:rsidRPr="00A20993">
        <w:rPr>
          <w:color w:val="000000" w:themeColor="text1"/>
        </w:rPr>
        <w:t>SQLite</w:t>
      </w:r>
      <w:bookmarkEnd w:id="110"/>
    </w:p>
    <w:p w14:paraId="4769452F" w14:textId="43C42A3A" w:rsidR="00F5765D" w:rsidRPr="00A20993" w:rsidRDefault="00F5765D" w:rsidP="005245A5">
      <w:pPr>
        <w:pStyle w:val="21"/>
        <w:wordWrap w:val="0"/>
        <w:autoSpaceDE w:val="0"/>
        <w:autoSpaceDN w:val="0"/>
        <w:rPr>
          <w:color w:val="000000" w:themeColor="text1"/>
        </w:rPr>
      </w:pPr>
      <w:r w:rsidRPr="00A20993">
        <w:rPr>
          <w:rFonts w:hint="eastAsia"/>
          <w:color w:val="000000" w:themeColor="text1"/>
        </w:rPr>
        <w:t>SQLite是由D.Richard</w:t>
      </w:r>
      <w:r w:rsidR="005245A5" w:rsidRPr="00A20993">
        <w:rPr>
          <w:color w:val="000000" w:themeColor="text1"/>
        </w:rPr>
        <w:t xml:space="preserve"> </w:t>
      </w:r>
      <w:r w:rsidRPr="00A20993">
        <w:rPr>
          <w:rFonts w:hint="eastAsia"/>
          <w:color w:val="000000" w:themeColor="text1"/>
        </w:rPr>
        <w:t>Shipp于2000年发明的一款功能强大的嵌入式关系数据库管理系统。首先，SQL 数据库引擎是一个完全可集成的零配置SQL数据库引擎，即使在系统故障或电源故障后也具有以下功能。其次，零配置，这意味着不需要安装和管理。第三，系统使用了SQL92的大部分标准。每个单独的硬盘文件可以保存一个完整的数据库，并且可以在不同的计算机之间自由共享。</w:t>
      </w:r>
      <w:r w:rsidR="003C79DA" w:rsidRPr="00A20993">
        <w:rPr>
          <w:rFonts w:hint="eastAsia"/>
          <w:color w:val="000000" w:themeColor="text1"/>
        </w:rPr>
        <w:t>我</w:t>
      </w:r>
      <w:r w:rsidRPr="00A20993">
        <w:rPr>
          <w:rFonts w:hint="eastAsia"/>
          <w:color w:val="000000" w:themeColor="text1"/>
        </w:rPr>
        <w:t>可以看到，SQLite在嵌入式开发中很好地构建了上述功能。SQLite受版权许可，没有任何限制，包括商业产品</w:t>
      </w:r>
      <w:r w:rsidR="002F6948" w:rsidRPr="00A20993">
        <w:rPr>
          <w:color w:val="000000" w:themeColor="text1"/>
          <w:vertAlign w:val="superscript"/>
        </w:rPr>
        <w:fldChar w:fldCharType="begin"/>
      </w:r>
      <w:r w:rsidR="002F6948" w:rsidRPr="00A20993">
        <w:rPr>
          <w:color w:val="000000" w:themeColor="text1"/>
          <w:vertAlign w:val="superscript"/>
        </w:rPr>
        <w:instrText xml:space="preserve"> </w:instrText>
      </w:r>
      <w:r w:rsidR="002F6948" w:rsidRPr="00A20993">
        <w:rPr>
          <w:rFonts w:hint="eastAsia"/>
          <w:color w:val="000000" w:themeColor="text1"/>
          <w:vertAlign w:val="superscript"/>
        </w:rPr>
        <w:instrText>REF _Ref161931421 \r \h</w:instrText>
      </w:r>
      <w:r w:rsidR="002F6948" w:rsidRPr="00A20993">
        <w:rPr>
          <w:color w:val="000000" w:themeColor="text1"/>
          <w:vertAlign w:val="superscript"/>
        </w:rPr>
        <w:instrText xml:space="preserve">  \* MERGEFORMAT </w:instrText>
      </w:r>
      <w:r w:rsidR="002F6948" w:rsidRPr="00A20993">
        <w:rPr>
          <w:color w:val="000000" w:themeColor="text1"/>
          <w:vertAlign w:val="superscript"/>
        </w:rPr>
      </w:r>
      <w:r w:rsidR="002F6948" w:rsidRPr="00A20993">
        <w:rPr>
          <w:color w:val="000000" w:themeColor="text1"/>
          <w:vertAlign w:val="superscript"/>
        </w:rPr>
        <w:fldChar w:fldCharType="separate"/>
      </w:r>
      <w:r w:rsidR="002F6948" w:rsidRPr="00A20993">
        <w:rPr>
          <w:color w:val="000000" w:themeColor="text1"/>
          <w:vertAlign w:val="superscript"/>
        </w:rPr>
        <w:t>[8]</w:t>
      </w:r>
      <w:r w:rsidR="002F6948" w:rsidRPr="00A20993">
        <w:rPr>
          <w:color w:val="000000" w:themeColor="text1"/>
          <w:vertAlign w:val="superscript"/>
        </w:rPr>
        <w:fldChar w:fldCharType="end"/>
      </w:r>
      <w:r w:rsidRPr="00A20993">
        <w:rPr>
          <w:rFonts w:hint="eastAsia"/>
          <w:color w:val="000000" w:themeColor="text1"/>
        </w:rPr>
        <w:t>。</w:t>
      </w:r>
    </w:p>
    <w:p w14:paraId="77B7CDFC" w14:textId="06D214C1" w:rsidR="00F719B9" w:rsidRPr="00A20993" w:rsidRDefault="00000000">
      <w:pPr>
        <w:pStyle w:val="30"/>
        <w:numPr>
          <w:ilvl w:val="2"/>
          <w:numId w:val="1"/>
        </w:numPr>
        <w:ind w:firstLineChars="0" w:firstLine="480"/>
        <w:rPr>
          <w:rFonts w:hint="default"/>
          <w:color w:val="000000" w:themeColor="text1"/>
        </w:rPr>
      </w:pPr>
      <w:r w:rsidRPr="00A20993">
        <w:rPr>
          <w:rFonts w:hint="default"/>
          <w:color w:val="000000" w:themeColor="text1"/>
        </w:rPr>
        <w:t xml:space="preserve"> </w:t>
      </w:r>
      <w:bookmarkStart w:id="111" w:name="_Toc161943431"/>
      <w:r w:rsidR="00D63A58" w:rsidRPr="00A20993">
        <w:rPr>
          <w:color w:val="000000" w:themeColor="text1"/>
        </w:rPr>
        <w:t>ORM</w:t>
      </w:r>
      <w:bookmarkEnd w:id="111"/>
    </w:p>
    <w:p w14:paraId="2886CAA1" w14:textId="37C6D9E9" w:rsidR="00D63A58" w:rsidRPr="00A20993" w:rsidRDefault="00137509" w:rsidP="005245A5">
      <w:pPr>
        <w:pStyle w:val="21"/>
        <w:rPr>
          <w:color w:val="000000" w:themeColor="text1"/>
        </w:rPr>
      </w:pPr>
      <w:r w:rsidRPr="00A20993">
        <w:rPr>
          <w:rFonts w:hint="eastAsia"/>
          <w:color w:val="000000" w:themeColor="text1"/>
        </w:rPr>
        <w:lastRenderedPageBreak/>
        <w:t>ORM（对象关系映射）是一种技术，它将以Python类形式定义的数据模型与关系数据库进行连接，从而提供了一个简单易用的数据库API。通过使用ORM框架，开发者无需编写复杂的原生SQL语句，就可以对数据库进行操作。具体原理是将数据库中的表、行和字段映射为类、实例和属性。在Django中，当对数据库进行操作时，ORM框架会将对类、实例和属性的操作转化为相应的原生SQL语句。这样的设计使得开发者可以更方便地进行数据库操作，同时也提高了代码的可读性和可维护性</w:t>
      </w:r>
      <w:r w:rsidR="002F6948" w:rsidRPr="00A20993">
        <w:rPr>
          <w:color w:val="000000" w:themeColor="text1"/>
          <w:vertAlign w:val="superscript"/>
        </w:rPr>
        <w:fldChar w:fldCharType="begin"/>
      </w:r>
      <w:r w:rsidR="002F6948" w:rsidRPr="00A20993">
        <w:rPr>
          <w:color w:val="000000" w:themeColor="text1"/>
          <w:vertAlign w:val="superscript"/>
        </w:rPr>
        <w:instrText xml:space="preserve"> </w:instrText>
      </w:r>
      <w:r w:rsidR="002F6948" w:rsidRPr="00A20993">
        <w:rPr>
          <w:rFonts w:hint="eastAsia"/>
          <w:color w:val="000000" w:themeColor="text1"/>
          <w:vertAlign w:val="superscript"/>
        </w:rPr>
        <w:instrText>REF _Ref161931465 \r \h</w:instrText>
      </w:r>
      <w:r w:rsidR="002F6948" w:rsidRPr="00A20993">
        <w:rPr>
          <w:color w:val="000000" w:themeColor="text1"/>
          <w:vertAlign w:val="superscript"/>
        </w:rPr>
        <w:instrText xml:space="preserve">  \* MERGEFORMAT </w:instrText>
      </w:r>
      <w:r w:rsidR="002F6948" w:rsidRPr="00A20993">
        <w:rPr>
          <w:color w:val="000000" w:themeColor="text1"/>
          <w:vertAlign w:val="superscript"/>
        </w:rPr>
      </w:r>
      <w:r w:rsidR="002F6948" w:rsidRPr="00A20993">
        <w:rPr>
          <w:color w:val="000000" w:themeColor="text1"/>
          <w:vertAlign w:val="superscript"/>
        </w:rPr>
        <w:fldChar w:fldCharType="separate"/>
      </w:r>
      <w:r w:rsidR="002F6948" w:rsidRPr="00A20993">
        <w:rPr>
          <w:color w:val="000000" w:themeColor="text1"/>
          <w:vertAlign w:val="superscript"/>
        </w:rPr>
        <w:t>[9]</w:t>
      </w:r>
      <w:r w:rsidR="002F6948" w:rsidRPr="00A20993">
        <w:rPr>
          <w:color w:val="000000" w:themeColor="text1"/>
          <w:vertAlign w:val="superscript"/>
        </w:rPr>
        <w:fldChar w:fldCharType="end"/>
      </w:r>
      <w:r w:rsidRPr="00A20993">
        <w:rPr>
          <w:rFonts w:hint="eastAsia"/>
          <w:color w:val="000000" w:themeColor="text1"/>
        </w:rPr>
        <w:t>。</w:t>
      </w:r>
      <w:r w:rsidR="00E035C6" w:rsidRPr="00A20993">
        <w:rPr>
          <w:rFonts w:hint="eastAsia"/>
          <w:color w:val="000000" w:themeColor="text1"/>
        </w:rPr>
        <w:t>用于在关系型数据库和面向对象编程语言之间建立映射关系。它可以简化开发过程、避免SQL注入、提高可维护性，并提供了跨数据库支持和对象化查询语言等优点。常见的ORM框架有Hibernate、Django ORM、Entity Framework和Ruby on Rails等。</w:t>
      </w:r>
    </w:p>
    <w:p w14:paraId="1BB326AE" w14:textId="0FC33D6E" w:rsidR="002B3B28" w:rsidRPr="00A20993" w:rsidRDefault="002B3B28" w:rsidP="005245A5">
      <w:pPr>
        <w:pStyle w:val="21"/>
        <w:rPr>
          <w:color w:val="000000" w:themeColor="text1"/>
        </w:rPr>
      </w:pPr>
      <w:r w:rsidRPr="00A20993">
        <w:rPr>
          <w:rFonts w:hint="eastAsia"/>
          <w:color w:val="000000" w:themeColor="text1"/>
        </w:rPr>
        <w:t>使用 ORM 技术是的家校通能更加方便得用代码操作数据库，使我更加快速简便的完成家校通的开发。</w:t>
      </w:r>
    </w:p>
    <w:p w14:paraId="29946ABE" w14:textId="77777777" w:rsidR="00F719B9" w:rsidRPr="00A20993" w:rsidRDefault="00000000">
      <w:pPr>
        <w:pStyle w:val="11"/>
        <w:numPr>
          <w:ilvl w:val="1"/>
          <w:numId w:val="1"/>
        </w:numPr>
        <w:ind w:firstLineChars="0" w:firstLine="560"/>
        <w:rPr>
          <w:rFonts w:hint="default"/>
          <w:color w:val="000000" w:themeColor="text1"/>
        </w:rPr>
      </w:pPr>
      <w:r w:rsidRPr="00A20993">
        <w:rPr>
          <w:color w:val="000000" w:themeColor="text1"/>
        </w:rPr>
        <w:t xml:space="preserve"> </w:t>
      </w:r>
      <w:bookmarkStart w:id="112" w:name="_Toc161943432"/>
      <w:r w:rsidRPr="00A20993">
        <w:rPr>
          <w:color w:val="000000" w:themeColor="text1"/>
        </w:rPr>
        <w:t>开发环境及开发工具</w:t>
      </w:r>
      <w:bookmarkEnd w:id="112"/>
    </w:p>
    <w:p w14:paraId="3DCFB59E" w14:textId="56397FFB" w:rsidR="00F719B9" w:rsidRPr="00A20993" w:rsidRDefault="00000000">
      <w:pPr>
        <w:pStyle w:val="30"/>
        <w:numPr>
          <w:ilvl w:val="2"/>
          <w:numId w:val="1"/>
        </w:numPr>
        <w:ind w:firstLineChars="0" w:firstLine="480"/>
        <w:rPr>
          <w:rFonts w:cs="黑体" w:hint="default"/>
          <w:bCs/>
          <w:color w:val="000000" w:themeColor="text1"/>
        </w:rPr>
      </w:pPr>
      <w:r w:rsidRPr="00A20993">
        <w:rPr>
          <w:rFonts w:hint="default"/>
          <w:color w:val="000000" w:themeColor="text1"/>
        </w:rPr>
        <w:t xml:space="preserve"> </w:t>
      </w:r>
      <w:bookmarkStart w:id="113" w:name="_Toc161943433"/>
      <w:r w:rsidR="00D63A58" w:rsidRPr="00A20993">
        <w:rPr>
          <w:color w:val="000000" w:themeColor="text1"/>
        </w:rPr>
        <w:t>Pycharm</w:t>
      </w:r>
      <w:bookmarkEnd w:id="113"/>
    </w:p>
    <w:p w14:paraId="2CC6FEDB" w14:textId="54390E02" w:rsidR="00844C4B" w:rsidRPr="00A20993" w:rsidRDefault="00844C4B" w:rsidP="00E035C6">
      <w:pPr>
        <w:pStyle w:val="4"/>
        <w:rPr>
          <w:rFonts w:hint="default"/>
          <w:color w:val="000000" w:themeColor="text1"/>
        </w:rPr>
      </w:pPr>
      <w:bookmarkStart w:id="114" w:name="OLE_LINK1"/>
      <w:r w:rsidRPr="00A20993">
        <w:rPr>
          <w:color w:val="000000" w:themeColor="text1"/>
        </w:rPr>
        <w:t>JetBrains为软件创建智能、提高生产力的工具 开发人员简化其具有挑战性的任务并自动执行例程 的。JetBrains 广泛的开发人员生产力工具包括 最流行Python 开发工具：PyCharm</w:t>
      </w:r>
      <w:r w:rsidR="002F6948" w:rsidRPr="00A20993">
        <w:rPr>
          <w:rFonts w:hint="default"/>
          <w:color w:val="000000" w:themeColor="text1"/>
          <w:vertAlign w:val="superscript"/>
        </w:rPr>
        <w:fldChar w:fldCharType="begin"/>
      </w:r>
      <w:r w:rsidR="002F6948" w:rsidRPr="00A20993">
        <w:rPr>
          <w:rFonts w:hint="default"/>
          <w:color w:val="000000" w:themeColor="text1"/>
          <w:vertAlign w:val="superscript"/>
        </w:rPr>
        <w:instrText xml:space="preserve"> </w:instrText>
      </w:r>
      <w:r w:rsidR="002F6948" w:rsidRPr="00A20993">
        <w:rPr>
          <w:color w:val="000000" w:themeColor="text1"/>
          <w:vertAlign w:val="superscript"/>
        </w:rPr>
        <w:instrText>REF _Ref161243546 \r \h</w:instrText>
      </w:r>
      <w:r w:rsidR="002F6948" w:rsidRPr="00A20993">
        <w:rPr>
          <w:rFonts w:hint="default"/>
          <w:color w:val="000000" w:themeColor="text1"/>
          <w:vertAlign w:val="superscript"/>
        </w:rPr>
        <w:instrText xml:space="preserve">  \* MERGEFORMAT </w:instrText>
      </w:r>
      <w:r w:rsidR="002F6948" w:rsidRPr="00A20993">
        <w:rPr>
          <w:rFonts w:hint="default"/>
          <w:color w:val="000000" w:themeColor="text1"/>
          <w:vertAlign w:val="superscript"/>
        </w:rPr>
      </w:r>
      <w:r w:rsidR="002F6948" w:rsidRPr="00A20993">
        <w:rPr>
          <w:rFonts w:hint="default"/>
          <w:color w:val="000000" w:themeColor="text1"/>
          <w:vertAlign w:val="superscript"/>
        </w:rPr>
        <w:fldChar w:fldCharType="separate"/>
      </w:r>
      <w:r w:rsidR="002F6948" w:rsidRPr="00A20993">
        <w:rPr>
          <w:rFonts w:hint="default"/>
          <w:color w:val="000000" w:themeColor="text1"/>
          <w:vertAlign w:val="superscript"/>
        </w:rPr>
        <w:t>[12]</w:t>
      </w:r>
      <w:r w:rsidR="002F6948" w:rsidRPr="00A20993">
        <w:rPr>
          <w:rFonts w:hint="default"/>
          <w:color w:val="000000" w:themeColor="text1"/>
          <w:vertAlign w:val="superscript"/>
        </w:rPr>
        <w:fldChar w:fldCharType="end"/>
      </w:r>
      <w:r w:rsidRPr="00A20993">
        <w:rPr>
          <w:color w:val="000000" w:themeColor="text1"/>
        </w:rPr>
        <w:t>。</w:t>
      </w:r>
    </w:p>
    <w:p w14:paraId="295B3B1E" w14:textId="692BE0E9" w:rsidR="00E035C6" w:rsidRPr="00A20993" w:rsidRDefault="00844C4B" w:rsidP="00E035C6">
      <w:pPr>
        <w:pStyle w:val="4"/>
        <w:rPr>
          <w:rFonts w:hint="default"/>
          <w:color w:val="000000" w:themeColor="text1"/>
        </w:rPr>
      </w:pPr>
      <w:r w:rsidRPr="00A20993">
        <w:rPr>
          <w:color w:val="000000" w:themeColor="text1"/>
        </w:rPr>
        <w:t>PyCharm</w:t>
      </w:r>
      <w:bookmarkEnd w:id="114"/>
      <w:r w:rsidR="00E035C6" w:rsidRPr="00A20993">
        <w:rPr>
          <w:color w:val="000000" w:themeColor="text1"/>
        </w:rPr>
        <w:t>是一款由JetBrains开发的集成开发环境（IDE），专为Python语言开发者设计。</w:t>
      </w:r>
      <w:r w:rsidR="00632B52" w:rsidRPr="00A20993">
        <w:rPr>
          <w:color w:val="000000" w:themeColor="text1"/>
        </w:rPr>
        <w:t>该系统用这个软件主要是因为</w:t>
      </w:r>
      <w:r w:rsidR="00E035C6" w:rsidRPr="00A20993">
        <w:rPr>
          <w:color w:val="000000" w:themeColor="text1"/>
        </w:rPr>
        <w:t>它提供了丰富的功能和工具，旨在提高Python开发的效率和质量。</w:t>
      </w:r>
    </w:p>
    <w:p w14:paraId="2BF7C232" w14:textId="77777777" w:rsidR="00E035C6" w:rsidRPr="00A20993" w:rsidRDefault="00E035C6" w:rsidP="00E035C6">
      <w:pPr>
        <w:pStyle w:val="4"/>
        <w:rPr>
          <w:rFonts w:hint="default"/>
          <w:color w:val="000000" w:themeColor="text1"/>
        </w:rPr>
      </w:pPr>
      <w:r w:rsidRPr="00A20993">
        <w:rPr>
          <w:color w:val="000000" w:themeColor="text1"/>
        </w:rPr>
        <w:t>PyCharm具有许多功能，包括代码编辑器、调试器、版本控制集成、代码导航、自动完成、代码重构、单元测试工具等。它还支持多种Python框架和库，如Django、Flask、NumPy和Pandas，使开发者能够轻松地构建和管理Python项目。</w:t>
      </w:r>
    </w:p>
    <w:p w14:paraId="5AE1B8E7" w14:textId="77777777" w:rsidR="00E035C6" w:rsidRPr="00A20993" w:rsidRDefault="00E035C6" w:rsidP="00E035C6">
      <w:pPr>
        <w:pStyle w:val="4"/>
        <w:rPr>
          <w:rFonts w:hint="default"/>
          <w:color w:val="000000" w:themeColor="text1"/>
        </w:rPr>
      </w:pPr>
      <w:r w:rsidRPr="00A20993">
        <w:rPr>
          <w:color w:val="000000" w:themeColor="text1"/>
        </w:rPr>
        <w:t>PyCharm的代码编辑器具有智能代码完成和语法高亮等功能，可以帮助开发者编写准确和规范的Python代码。调试器可以帮助开发者在运行时检查和修复代码中的错误。版本控制集成使开发者能够方便地使用Git等工具进行代码版本管理。</w:t>
      </w:r>
    </w:p>
    <w:p w14:paraId="207F4D5D" w14:textId="77777777" w:rsidR="00E035C6" w:rsidRPr="00A20993" w:rsidRDefault="00E035C6" w:rsidP="00E035C6">
      <w:pPr>
        <w:pStyle w:val="4"/>
        <w:rPr>
          <w:rFonts w:hint="default"/>
          <w:color w:val="000000" w:themeColor="text1"/>
        </w:rPr>
      </w:pPr>
      <w:r w:rsidRPr="00A20993">
        <w:rPr>
          <w:color w:val="000000" w:themeColor="text1"/>
        </w:rPr>
        <w:t>此外，PyCharm还提供了丰富的插件生态系统，允许开发者根据自己的需求扩展和定制IDE。它还支持多种操作系统，包括Windows、Mac和Linux，使开发者能够在自己喜欢的平台上进行Python开发。</w:t>
      </w:r>
    </w:p>
    <w:p w14:paraId="6D6166F2" w14:textId="2F49A28D" w:rsidR="00E035C6" w:rsidRPr="00A20993" w:rsidRDefault="00E035C6" w:rsidP="00E035C6">
      <w:pPr>
        <w:pStyle w:val="4"/>
        <w:rPr>
          <w:rFonts w:hint="default"/>
          <w:color w:val="000000" w:themeColor="text1"/>
        </w:rPr>
      </w:pPr>
      <w:r w:rsidRPr="00A20993">
        <w:rPr>
          <w:color w:val="000000" w:themeColor="text1"/>
        </w:rPr>
        <w:t>总之，</w:t>
      </w:r>
      <w:r w:rsidR="002B3B28" w:rsidRPr="00A20993">
        <w:rPr>
          <w:color w:val="000000" w:themeColor="text1"/>
        </w:rPr>
        <w:t>我使用</w:t>
      </w:r>
      <w:r w:rsidRPr="00A20993">
        <w:rPr>
          <w:color w:val="000000" w:themeColor="text1"/>
        </w:rPr>
        <w:t>PyCharm是一款功能强大的Python集成开发环境</w:t>
      </w:r>
      <w:r w:rsidR="002B3B28" w:rsidRPr="00A20993">
        <w:rPr>
          <w:color w:val="000000" w:themeColor="text1"/>
        </w:rPr>
        <w:t>开发家校通</w:t>
      </w:r>
      <w:r w:rsidRPr="00A20993">
        <w:rPr>
          <w:color w:val="000000" w:themeColor="text1"/>
        </w:rPr>
        <w:t>，为</w:t>
      </w:r>
      <w:r w:rsidR="002B3B28" w:rsidRPr="00A20993">
        <w:rPr>
          <w:color w:val="000000" w:themeColor="text1"/>
        </w:rPr>
        <w:t>我</w:t>
      </w:r>
      <w:r w:rsidRPr="00A20993">
        <w:rPr>
          <w:color w:val="000000" w:themeColor="text1"/>
        </w:rPr>
        <w:t>提供了丰富的工具和功能，可以提高</w:t>
      </w:r>
      <w:r w:rsidR="002B3B28" w:rsidRPr="00A20993">
        <w:rPr>
          <w:color w:val="000000" w:themeColor="text1"/>
        </w:rPr>
        <w:t>家校通</w:t>
      </w:r>
      <w:r w:rsidRPr="00A20993">
        <w:rPr>
          <w:color w:val="000000" w:themeColor="text1"/>
        </w:rPr>
        <w:t>开发的效率和质量。</w:t>
      </w:r>
    </w:p>
    <w:p w14:paraId="2BC73141" w14:textId="16808E47" w:rsidR="00F719B9" w:rsidRPr="00A20993" w:rsidRDefault="00000000">
      <w:pPr>
        <w:pStyle w:val="30"/>
        <w:numPr>
          <w:ilvl w:val="2"/>
          <w:numId w:val="1"/>
        </w:numPr>
        <w:ind w:firstLineChars="0" w:firstLine="480"/>
        <w:rPr>
          <w:rFonts w:hint="default"/>
          <w:color w:val="000000" w:themeColor="text1"/>
        </w:rPr>
      </w:pPr>
      <w:bookmarkStart w:id="115" w:name="_Toc161943434"/>
      <w:r w:rsidRPr="00A20993">
        <w:rPr>
          <w:color w:val="000000" w:themeColor="text1"/>
        </w:rPr>
        <w:lastRenderedPageBreak/>
        <w:t>Navicat</w:t>
      </w:r>
      <w:bookmarkEnd w:id="115"/>
    </w:p>
    <w:p w14:paraId="75BAF6EF" w14:textId="39EFCF40" w:rsidR="00137509" w:rsidRPr="00A20993" w:rsidRDefault="00137509" w:rsidP="005245A5">
      <w:pPr>
        <w:pStyle w:val="4"/>
        <w:rPr>
          <w:rFonts w:hint="default"/>
          <w:color w:val="000000" w:themeColor="text1"/>
        </w:rPr>
      </w:pPr>
      <w:r w:rsidRPr="00A20993">
        <w:rPr>
          <w:color w:val="000000" w:themeColor="text1"/>
        </w:rPr>
        <w:t>Navicat Premium是Navicat系列产品中的一个，它提供了一个集中式的界面，可以连接多个数据库并进行管理操作。使用Navicat Premium，</w:t>
      </w:r>
      <w:r w:rsidR="00632B52" w:rsidRPr="00A20993">
        <w:rPr>
          <w:color w:val="000000" w:themeColor="text1"/>
        </w:rPr>
        <w:t>我</w:t>
      </w:r>
      <w:r w:rsidRPr="00A20993">
        <w:rPr>
          <w:color w:val="000000" w:themeColor="text1"/>
        </w:rPr>
        <w:t>可以方便地进行批量操作，如导入导出数据、创建查询工具、修改表字段、进行数据同步和备份等</w:t>
      </w:r>
      <w:r w:rsidR="002F6948" w:rsidRPr="00A20993">
        <w:rPr>
          <w:rFonts w:hint="default"/>
          <w:color w:val="000000" w:themeColor="text1"/>
          <w:vertAlign w:val="superscript"/>
        </w:rPr>
        <w:fldChar w:fldCharType="begin"/>
      </w:r>
      <w:r w:rsidR="002F6948" w:rsidRPr="00A20993">
        <w:rPr>
          <w:rFonts w:hint="default"/>
          <w:color w:val="000000" w:themeColor="text1"/>
          <w:vertAlign w:val="superscript"/>
        </w:rPr>
        <w:instrText xml:space="preserve"> </w:instrText>
      </w:r>
      <w:r w:rsidR="002F6948" w:rsidRPr="00A20993">
        <w:rPr>
          <w:color w:val="000000" w:themeColor="text1"/>
          <w:vertAlign w:val="superscript"/>
        </w:rPr>
        <w:instrText>REF _Ref161931634 \r \h</w:instrText>
      </w:r>
      <w:r w:rsidR="002F6948" w:rsidRPr="00A20993">
        <w:rPr>
          <w:rFonts w:hint="default"/>
          <w:color w:val="000000" w:themeColor="text1"/>
          <w:vertAlign w:val="superscript"/>
        </w:rPr>
        <w:instrText xml:space="preserve">  \* MERGEFORMAT </w:instrText>
      </w:r>
      <w:r w:rsidR="002F6948" w:rsidRPr="00A20993">
        <w:rPr>
          <w:rFonts w:hint="default"/>
          <w:color w:val="000000" w:themeColor="text1"/>
          <w:vertAlign w:val="superscript"/>
        </w:rPr>
      </w:r>
      <w:r w:rsidR="002F6948" w:rsidRPr="00A20993">
        <w:rPr>
          <w:rFonts w:hint="default"/>
          <w:color w:val="000000" w:themeColor="text1"/>
          <w:vertAlign w:val="superscript"/>
        </w:rPr>
        <w:fldChar w:fldCharType="separate"/>
      </w:r>
      <w:r w:rsidR="002F6948" w:rsidRPr="00A20993">
        <w:rPr>
          <w:rFonts w:hint="default"/>
          <w:color w:val="000000" w:themeColor="text1"/>
          <w:vertAlign w:val="superscript"/>
        </w:rPr>
        <w:t>[10]</w:t>
      </w:r>
      <w:r w:rsidR="002F6948" w:rsidRPr="00A20993">
        <w:rPr>
          <w:rFonts w:hint="default"/>
          <w:color w:val="000000" w:themeColor="text1"/>
          <w:vertAlign w:val="superscript"/>
        </w:rPr>
        <w:fldChar w:fldCharType="end"/>
      </w:r>
      <w:r w:rsidRPr="00A20993">
        <w:rPr>
          <w:color w:val="000000" w:themeColor="text1"/>
        </w:rPr>
        <w:t>。它支持多种数据库类型，使得数据库管理变得更加简单和高效。无论您是开发人员、数据库</w:t>
      </w:r>
      <w:r w:rsidR="002B3B28" w:rsidRPr="00A20993">
        <w:rPr>
          <w:color w:val="000000" w:themeColor="text1"/>
        </w:rPr>
        <w:t>管理员</w:t>
      </w:r>
      <w:r w:rsidRPr="00A20993">
        <w:rPr>
          <w:color w:val="000000" w:themeColor="text1"/>
        </w:rPr>
        <w:t>还是数据分析师，Navicat Premium都是一个强大而实用的工具，可以帮助您更好地管理和操作数据库。</w:t>
      </w:r>
      <w:r w:rsidR="001E391C" w:rsidRPr="00A20993">
        <w:rPr>
          <w:rFonts w:hint="default"/>
          <w:color w:val="000000" w:themeColor="text1"/>
        </w:rPr>
        <w:t xml:space="preserve"> </w:t>
      </w:r>
    </w:p>
    <w:p w14:paraId="58B9BA99" w14:textId="0E638CC4" w:rsidR="002B3B28" w:rsidRPr="00A20993" w:rsidRDefault="002B3B28" w:rsidP="005245A5">
      <w:pPr>
        <w:pStyle w:val="4"/>
        <w:rPr>
          <w:rFonts w:hint="default"/>
          <w:color w:val="000000" w:themeColor="text1"/>
        </w:rPr>
      </w:pPr>
      <w:r w:rsidRPr="00A20993">
        <w:rPr>
          <w:color w:val="000000" w:themeColor="text1"/>
        </w:rPr>
        <w:t>使用Navicat，我可以直观快速</w:t>
      </w:r>
      <w:r w:rsidR="003E6923" w:rsidRPr="00A20993">
        <w:rPr>
          <w:color w:val="000000" w:themeColor="text1"/>
        </w:rPr>
        <w:t>地</w:t>
      </w:r>
      <w:r w:rsidRPr="00A20993">
        <w:rPr>
          <w:color w:val="000000" w:themeColor="text1"/>
        </w:rPr>
        <w:t>查看数据库的改变，以验证我用代码操作数据库增加、删除、修改代码的正确性。</w:t>
      </w:r>
    </w:p>
    <w:p w14:paraId="018364ED" w14:textId="23001C1F" w:rsidR="00F719B9" w:rsidRPr="00A20993" w:rsidDel="005D0F64" w:rsidRDefault="00000000">
      <w:pPr>
        <w:pStyle w:val="11"/>
        <w:numPr>
          <w:ilvl w:val="1"/>
          <w:numId w:val="1"/>
        </w:numPr>
        <w:ind w:firstLineChars="0" w:firstLine="560"/>
        <w:rPr>
          <w:del w:id="116" w:author="t Y" w:date="2024-03-20T10:34:00Z"/>
          <w:rFonts w:hint="default"/>
          <w:color w:val="000000" w:themeColor="text1"/>
        </w:rPr>
      </w:pPr>
      <w:del w:id="117" w:author="t Y" w:date="2024-03-20T10:34:00Z">
        <w:r w:rsidRPr="00A20993" w:rsidDel="005D0F64">
          <w:rPr>
            <w:color w:val="000000" w:themeColor="text1"/>
          </w:rPr>
          <w:delText>技术路线</w:delText>
        </w:r>
      </w:del>
    </w:p>
    <w:p w14:paraId="792926F5" w14:textId="77C0D2E6" w:rsidR="00F719B9" w:rsidRPr="00A20993" w:rsidDel="005D0F64" w:rsidRDefault="00000000" w:rsidP="001E391C">
      <w:pPr>
        <w:pStyle w:val="21"/>
        <w:rPr>
          <w:del w:id="118" w:author="t Y" w:date="2024-03-20T10:34:00Z"/>
          <w:color w:val="000000" w:themeColor="text1"/>
        </w:rPr>
      </w:pPr>
      <w:del w:id="119" w:author="t Y" w:date="2024-03-20T10:34:00Z">
        <w:r w:rsidRPr="00A20993" w:rsidDel="005D0F64">
          <w:rPr>
            <w:rFonts w:hint="eastAsia"/>
            <w:color w:val="000000" w:themeColor="text1"/>
          </w:rPr>
          <w:delText>可行性分析：对技术、操作、经济可行性进行研究分析，确保系统开发的可行性。</w:delText>
        </w:r>
      </w:del>
    </w:p>
    <w:p w14:paraId="3AC8710D" w14:textId="3B296578" w:rsidR="00F719B9" w:rsidRPr="00A20993" w:rsidDel="005D0F64" w:rsidRDefault="00000000">
      <w:pPr>
        <w:pStyle w:val="21"/>
        <w:rPr>
          <w:del w:id="120" w:author="t Y" w:date="2024-03-20T10:34:00Z"/>
          <w:color w:val="000000" w:themeColor="text1"/>
        </w:rPr>
      </w:pPr>
      <w:del w:id="121" w:author="t Y" w:date="2024-03-20T10:34:00Z">
        <w:r w:rsidRPr="00A20993" w:rsidDel="005D0F64">
          <w:rPr>
            <w:color w:val="000000" w:themeColor="text1"/>
          </w:rPr>
          <w:delText>通过以上研究思路，可以较为系统地规划和实施本系统的开发过程，保证系统的质量和可靠性，最终实现一个功能完善、性能优良的</w:delText>
        </w:r>
        <w:r w:rsidR="00D5371A" w:rsidRPr="00A20993" w:rsidDel="005D0F64">
          <w:rPr>
            <w:color w:val="000000" w:themeColor="text1"/>
          </w:rPr>
          <w:delText>家校通</w:delText>
        </w:r>
        <w:r w:rsidRPr="00A20993" w:rsidDel="005D0F64">
          <w:rPr>
            <w:color w:val="000000" w:themeColor="text1"/>
          </w:rPr>
          <w:delText>。</w:delText>
        </w:r>
      </w:del>
    </w:p>
    <w:p w14:paraId="022AB6B0" w14:textId="77777777" w:rsidR="00F719B9" w:rsidRPr="00A20993" w:rsidRDefault="00F719B9" w:rsidP="001E391C">
      <w:pPr>
        <w:pStyle w:val="2"/>
        <w:numPr>
          <w:ilvl w:val="0"/>
          <w:numId w:val="0"/>
        </w:numPr>
        <w:rPr>
          <w:rFonts w:hint="default"/>
          <w:color w:val="000000" w:themeColor="text1"/>
        </w:rPr>
        <w:sectPr w:rsidR="00F719B9" w:rsidRPr="00A20993" w:rsidSect="00427980">
          <w:headerReference w:type="default" r:id="rId16"/>
          <w:pgSz w:w="11906" w:h="16838"/>
          <w:pgMar w:top="1440" w:right="1800" w:bottom="1440" w:left="1800" w:header="851" w:footer="992" w:gutter="0"/>
          <w:cols w:space="425"/>
          <w:docGrid w:type="lines" w:linePitch="312"/>
        </w:sectPr>
      </w:pPr>
      <w:bookmarkStart w:id="123" w:name="_Toc4924"/>
    </w:p>
    <w:p w14:paraId="3BAF41C0" w14:textId="2729B8F9" w:rsidR="00F719B9" w:rsidRPr="00A20993" w:rsidRDefault="00266A3E" w:rsidP="00266A3E">
      <w:pPr>
        <w:pStyle w:val="2"/>
        <w:numPr>
          <w:ilvl w:val="0"/>
          <w:numId w:val="0"/>
        </w:numPr>
        <w:ind w:left="3686"/>
        <w:rPr>
          <w:rFonts w:hint="default"/>
          <w:color w:val="000000" w:themeColor="text1"/>
        </w:rPr>
      </w:pPr>
      <w:bookmarkStart w:id="124" w:name="_Toc161943435"/>
      <w:r w:rsidRPr="00A20993">
        <w:rPr>
          <w:color w:val="000000" w:themeColor="text1"/>
        </w:rPr>
        <w:lastRenderedPageBreak/>
        <w:t>3</w:t>
      </w:r>
      <w:r w:rsidRPr="00A20993">
        <w:rPr>
          <w:rFonts w:hint="default"/>
          <w:color w:val="000000" w:themeColor="text1"/>
        </w:rPr>
        <w:t xml:space="preserve"> </w:t>
      </w:r>
      <w:r w:rsidRPr="00A20993">
        <w:rPr>
          <w:color w:val="000000" w:themeColor="text1"/>
        </w:rPr>
        <w:t>系统分析</w:t>
      </w:r>
      <w:bookmarkEnd w:id="123"/>
      <w:bookmarkEnd w:id="124"/>
    </w:p>
    <w:p w14:paraId="165FF4EE" w14:textId="77777777" w:rsidR="00266A3E" w:rsidRPr="00A20993" w:rsidRDefault="00266A3E" w:rsidP="00266A3E">
      <w:pPr>
        <w:pStyle w:val="af3"/>
        <w:keepNext/>
        <w:keepLines/>
        <w:numPr>
          <w:ilvl w:val="0"/>
          <w:numId w:val="1"/>
        </w:numPr>
        <w:spacing w:before="340" w:after="330" w:line="25" w:lineRule="atLeast"/>
        <w:ind w:firstLineChars="0" w:firstLine="0"/>
        <w:outlineLvl w:val="0"/>
        <w:rPr>
          <w:rFonts w:ascii="黑体" w:eastAsia="黑体" w:hAnsi="黑体" w:cs="黑体"/>
          <w:bCs/>
          <w:vanish/>
          <w:color w:val="000000" w:themeColor="text1"/>
          <w:kern w:val="44"/>
          <w:sz w:val="30"/>
          <w:szCs w:val="30"/>
        </w:rPr>
      </w:pPr>
      <w:bookmarkStart w:id="125" w:name="_Toc150102408"/>
      <w:bookmarkStart w:id="126" w:name="_Toc150102476"/>
      <w:bookmarkStart w:id="127" w:name="_Toc150102544"/>
      <w:bookmarkStart w:id="128" w:name="_Toc150296987"/>
      <w:bookmarkStart w:id="129" w:name="_Toc161250375"/>
      <w:bookmarkStart w:id="130" w:name="_Toc161250448"/>
      <w:bookmarkStart w:id="131" w:name="_Toc161251870"/>
      <w:bookmarkStart w:id="132" w:name="_Toc161845165"/>
      <w:bookmarkStart w:id="133" w:name="_Toc161862767"/>
      <w:bookmarkStart w:id="134" w:name="_Toc161862870"/>
      <w:bookmarkStart w:id="135" w:name="_Toc161943436"/>
      <w:bookmarkEnd w:id="125"/>
      <w:bookmarkEnd w:id="126"/>
      <w:bookmarkEnd w:id="127"/>
      <w:bookmarkEnd w:id="128"/>
      <w:bookmarkEnd w:id="129"/>
      <w:bookmarkEnd w:id="130"/>
      <w:bookmarkEnd w:id="131"/>
      <w:bookmarkEnd w:id="132"/>
      <w:bookmarkEnd w:id="133"/>
      <w:bookmarkEnd w:id="134"/>
      <w:bookmarkEnd w:id="135"/>
    </w:p>
    <w:p w14:paraId="1E6A0198" w14:textId="20ADFBDA" w:rsidR="00266A3E" w:rsidRPr="00A20993" w:rsidRDefault="00000000" w:rsidP="00266A3E">
      <w:pPr>
        <w:pStyle w:val="11"/>
        <w:numPr>
          <w:ilvl w:val="1"/>
          <w:numId w:val="1"/>
        </w:numPr>
        <w:ind w:left="0" w:firstLineChars="0"/>
        <w:rPr>
          <w:rFonts w:hint="default"/>
          <w:color w:val="000000" w:themeColor="text1"/>
        </w:rPr>
      </w:pPr>
      <w:r w:rsidRPr="00A20993">
        <w:rPr>
          <w:color w:val="000000" w:themeColor="text1"/>
        </w:rPr>
        <w:t xml:space="preserve"> </w:t>
      </w:r>
      <w:bookmarkStart w:id="136" w:name="_Toc161943437"/>
      <w:r w:rsidR="00266A3E" w:rsidRPr="00A20993">
        <w:rPr>
          <w:color w:val="000000" w:themeColor="text1"/>
        </w:rPr>
        <w:t>可行性分析</w:t>
      </w:r>
      <w:bookmarkEnd w:id="136"/>
    </w:p>
    <w:p w14:paraId="4D7A24FD" w14:textId="50AB2E54" w:rsidR="00F719B9" w:rsidRPr="00A20993" w:rsidRDefault="00266A3E" w:rsidP="00F078D2">
      <w:pPr>
        <w:pStyle w:val="11"/>
        <w:ind w:firstLineChars="0" w:firstLine="0"/>
        <w:outlineLvl w:val="2"/>
        <w:rPr>
          <w:rFonts w:hint="default"/>
          <w:color w:val="000000" w:themeColor="text1"/>
          <w:sz w:val="24"/>
          <w:szCs w:val="24"/>
        </w:rPr>
      </w:pPr>
      <w:bookmarkStart w:id="137" w:name="_Toc161943438"/>
      <w:r w:rsidRPr="00A20993">
        <w:rPr>
          <w:color w:val="000000" w:themeColor="text1"/>
          <w:sz w:val="24"/>
          <w:szCs w:val="24"/>
        </w:rPr>
        <w:t>3</w:t>
      </w:r>
      <w:r w:rsidRPr="00A20993">
        <w:rPr>
          <w:rFonts w:hint="default"/>
          <w:color w:val="000000" w:themeColor="text1"/>
          <w:sz w:val="24"/>
          <w:szCs w:val="24"/>
        </w:rPr>
        <w:t xml:space="preserve">.1.1 </w:t>
      </w:r>
      <w:r w:rsidRPr="00A20993">
        <w:rPr>
          <w:color w:val="000000" w:themeColor="text1"/>
          <w:sz w:val="24"/>
          <w:szCs w:val="24"/>
        </w:rPr>
        <w:t>技术可行性</w:t>
      </w:r>
      <w:bookmarkEnd w:id="137"/>
    </w:p>
    <w:p w14:paraId="5310BD1A" w14:textId="77777777" w:rsidR="005E1FF2" w:rsidRPr="00A20993" w:rsidRDefault="00E035C6" w:rsidP="004E6EED">
      <w:pPr>
        <w:pStyle w:val="11"/>
        <w:tabs>
          <w:tab w:val="left" w:pos="3578"/>
        </w:tabs>
        <w:ind w:firstLineChars="0" w:firstLine="0"/>
        <w:outlineLvl w:val="9"/>
        <w:rPr>
          <w:rFonts w:ascii="宋体" w:eastAsia="宋体" w:hAnsi="宋体" w:cs="宋体" w:hint="default"/>
          <w:bCs w:val="0"/>
          <w:color w:val="000000" w:themeColor="text1"/>
          <w:sz w:val="24"/>
          <w:szCs w:val="24"/>
        </w:rPr>
      </w:pPr>
      <w:r w:rsidRPr="00A20993">
        <w:rPr>
          <w:rFonts w:ascii="宋体" w:eastAsia="宋体" w:hAnsi="宋体" w:cs="宋体"/>
          <w:bCs w:val="0"/>
          <w:color w:val="000000" w:themeColor="text1"/>
          <w:sz w:val="24"/>
          <w:szCs w:val="24"/>
        </w:rPr>
        <w:t>使用Bootstrap、Django和SQLite的技术组合是可行的。Bootstrap提供了响应式和美观的界面设计工具，Django是一个功能强大的Python Web框架，而SQLite是一种轻量级的嵌入式数据库引擎。这些技术都有广泛的社区支持和文档资源，可以帮助开发者快速构建高效和可维护的Web应用程序。选择这些技术时，需要考虑项目需求、团队熟悉程度和可扩展性等因素。总体而言，使用Bootstrap、Django和SQLite可以提供良好的用户体验、高效的开发过程和可靠的数据存储。</w:t>
      </w:r>
    </w:p>
    <w:p w14:paraId="6400C72B" w14:textId="5436BD80" w:rsidR="00F719B9" w:rsidRPr="00A20993" w:rsidRDefault="00266A3E" w:rsidP="005E1FF2">
      <w:pPr>
        <w:pStyle w:val="11"/>
        <w:tabs>
          <w:tab w:val="left" w:pos="3578"/>
        </w:tabs>
        <w:ind w:firstLineChars="0" w:firstLine="0"/>
        <w:outlineLvl w:val="2"/>
        <w:rPr>
          <w:rFonts w:ascii="宋体" w:eastAsia="宋体" w:hAnsi="宋体" w:cs="宋体" w:hint="default"/>
          <w:bCs w:val="0"/>
          <w:color w:val="000000" w:themeColor="text1"/>
          <w:sz w:val="24"/>
          <w:szCs w:val="24"/>
        </w:rPr>
      </w:pPr>
      <w:bookmarkStart w:id="138" w:name="_Toc161943439"/>
      <w:r w:rsidRPr="00A20993">
        <w:rPr>
          <w:rFonts w:hint="default"/>
          <w:color w:val="000000" w:themeColor="text1"/>
          <w:sz w:val="24"/>
          <w:szCs w:val="24"/>
        </w:rPr>
        <w:t>3.1.2</w:t>
      </w:r>
      <w:r w:rsidRPr="00A20993">
        <w:rPr>
          <w:color w:val="000000" w:themeColor="text1"/>
          <w:sz w:val="24"/>
          <w:szCs w:val="24"/>
        </w:rPr>
        <w:t xml:space="preserve"> 经济可行性</w:t>
      </w:r>
      <w:bookmarkEnd w:id="138"/>
    </w:p>
    <w:p w14:paraId="456B2B67" w14:textId="266B6EC9" w:rsidR="00E035C6" w:rsidRPr="00A20993" w:rsidRDefault="00D5371A" w:rsidP="00E035C6">
      <w:pPr>
        <w:pStyle w:val="21"/>
        <w:rPr>
          <w:color w:val="000000" w:themeColor="text1"/>
        </w:rPr>
      </w:pPr>
      <w:r w:rsidRPr="00A20993">
        <w:rPr>
          <w:rFonts w:hint="eastAsia"/>
          <w:color w:val="000000" w:themeColor="text1"/>
        </w:rPr>
        <w:t>家校通</w:t>
      </w:r>
      <w:r w:rsidR="00E035C6" w:rsidRPr="00A20993">
        <w:rPr>
          <w:rFonts w:hint="eastAsia"/>
          <w:color w:val="000000" w:themeColor="text1"/>
        </w:rPr>
        <w:t>的经济层面可行性分析主要涉及以下几个方面：</w:t>
      </w:r>
    </w:p>
    <w:p w14:paraId="3B6CE14A" w14:textId="62C55229" w:rsidR="00E035C6" w:rsidRPr="00A20993" w:rsidRDefault="00E035C6" w:rsidP="00E035C6">
      <w:pPr>
        <w:pStyle w:val="21"/>
        <w:rPr>
          <w:color w:val="000000" w:themeColor="text1"/>
        </w:rPr>
      </w:pPr>
      <w:r w:rsidRPr="00A20993">
        <w:rPr>
          <w:rFonts w:hint="eastAsia"/>
          <w:color w:val="000000" w:themeColor="text1"/>
        </w:rPr>
        <w:t>1. 成本分析：对于</w:t>
      </w:r>
      <w:r w:rsidR="00D5371A" w:rsidRPr="00A20993">
        <w:rPr>
          <w:rFonts w:hint="eastAsia"/>
          <w:color w:val="000000" w:themeColor="text1"/>
        </w:rPr>
        <w:t>家校通</w:t>
      </w:r>
      <w:r w:rsidRPr="00A20993">
        <w:rPr>
          <w:rFonts w:hint="eastAsia"/>
          <w:color w:val="000000" w:themeColor="text1"/>
        </w:rPr>
        <w:t>的开发和维护，需要考虑到相关的成本，包括开发人员的薪资、服务器和网络设备的费用、软件许可证的费用等。同时还需要考虑到长期运营和维护的成本，如服务器维护、软件更新等。</w:t>
      </w:r>
    </w:p>
    <w:p w14:paraId="5B0BA9AD" w14:textId="2B2C5D9F" w:rsidR="00E035C6" w:rsidRPr="00A20993" w:rsidRDefault="00E035C6" w:rsidP="00E035C6">
      <w:pPr>
        <w:pStyle w:val="21"/>
        <w:rPr>
          <w:color w:val="000000" w:themeColor="text1"/>
        </w:rPr>
      </w:pPr>
      <w:r w:rsidRPr="00A20993">
        <w:rPr>
          <w:rFonts w:hint="eastAsia"/>
          <w:color w:val="000000" w:themeColor="text1"/>
        </w:rPr>
        <w:t>2. 收益预测：</w:t>
      </w:r>
      <w:r w:rsidR="00D5371A" w:rsidRPr="00A20993">
        <w:rPr>
          <w:rFonts w:hint="eastAsia"/>
          <w:color w:val="000000" w:themeColor="text1"/>
        </w:rPr>
        <w:t>家校通</w:t>
      </w:r>
      <w:r w:rsidRPr="00A20993">
        <w:rPr>
          <w:rFonts w:hint="eastAsia"/>
          <w:color w:val="000000" w:themeColor="text1"/>
        </w:rPr>
        <w:t>的经济可行性还需要对其可能带来的收益进行预测。这包括可能的用户付费模式、广告收入、增值服务等。需要进行市场调研和用户调研，评估用户对该平台的需求和愿意支付的价格。</w:t>
      </w:r>
    </w:p>
    <w:p w14:paraId="69792ADC" w14:textId="6E8C72B0" w:rsidR="00E035C6" w:rsidRPr="00A20993" w:rsidRDefault="00E035C6" w:rsidP="00E035C6">
      <w:pPr>
        <w:pStyle w:val="21"/>
        <w:rPr>
          <w:color w:val="000000" w:themeColor="text1"/>
        </w:rPr>
      </w:pPr>
      <w:r w:rsidRPr="00A20993">
        <w:rPr>
          <w:rFonts w:hint="eastAsia"/>
          <w:color w:val="000000" w:themeColor="text1"/>
        </w:rPr>
        <w:t>3. 市场竞争分析：在进行经济可行性分析时，还需要考虑到市场竞争的情况。</w:t>
      </w:r>
      <w:r w:rsidR="00D5371A" w:rsidRPr="00A20993">
        <w:rPr>
          <w:rFonts w:hint="eastAsia"/>
          <w:color w:val="000000" w:themeColor="text1"/>
        </w:rPr>
        <w:t>家校通</w:t>
      </w:r>
      <w:r w:rsidRPr="00A20993">
        <w:rPr>
          <w:rFonts w:hint="eastAsia"/>
          <w:color w:val="000000" w:themeColor="text1"/>
        </w:rPr>
        <w:t>可能面临其他类似的产品或竞争对手，需要评估其在市场上的竞争力和差异化优势，以制定合适的定价和市场推广策略。</w:t>
      </w:r>
    </w:p>
    <w:p w14:paraId="66823D43" w14:textId="79361457" w:rsidR="00E035C6" w:rsidRPr="00A20993" w:rsidRDefault="00573914" w:rsidP="00E035C6">
      <w:pPr>
        <w:pStyle w:val="21"/>
        <w:rPr>
          <w:color w:val="000000" w:themeColor="text1"/>
        </w:rPr>
      </w:pPr>
      <w:r w:rsidRPr="00A20993">
        <w:rPr>
          <w:rFonts w:hint="eastAsia"/>
          <w:color w:val="000000" w:themeColor="text1"/>
        </w:rPr>
        <w:t>4</w:t>
      </w:r>
      <w:r w:rsidR="00E035C6" w:rsidRPr="00A20993">
        <w:rPr>
          <w:rFonts w:hint="eastAsia"/>
          <w:color w:val="000000" w:themeColor="text1"/>
        </w:rPr>
        <w:t>. 风险评估：在经济可行性分析中，还需要评估可能的风险和不确定性因素。这可能包括市场需求波动、竞争加剧、技术变革等。需要制定相应的风险管理策略，降低风险对经济可行性的影响。</w:t>
      </w:r>
    </w:p>
    <w:p w14:paraId="489472D9" w14:textId="173E2186" w:rsidR="00E035C6" w:rsidRPr="00A20993" w:rsidRDefault="00E035C6" w:rsidP="00E035C6">
      <w:pPr>
        <w:pStyle w:val="21"/>
        <w:rPr>
          <w:color w:val="000000" w:themeColor="text1"/>
        </w:rPr>
      </w:pPr>
      <w:r w:rsidRPr="00A20993">
        <w:rPr>
          <w:rFonts w:hint="eastAsia"/>
          <w:color w:val="000000" w:themeColor="text1"/>
        </w:rPr>
        <w:t>通过对以上方面的分析和评估，可以更好地了解</w:t>
      </w:r>
      <w:r w:rsidR="00D5371A" w:rsidRPr="00A20993">
        <w:rPr>
          <w:rFonts w:hint="eastAsia"/>
          <w:color w:val="000000" w:themeColor="text1"/>
        </w:rPr>
        <w:t>家校通</w:t>
      </w:r>
      <w:r w:rsidRPr="00A20993">
        <w:rPr>
          <w:rFonts w:hint="eastAsia"/>
          <w:color w:val="000000" w:themeColor="text1"/>
        </w:rPr>
        <w:t>在经济层面的可行性，为决策提供依据，并制定相应的商业计划和策略</w:t>
      </w:r>
    </w:p>
    <w:p w14:paraId="627BB3FD" w14:textId="3663CEF5" w:rsidR="00F719B9" w:rsidRPr="00A20993" w:rsidRDefault="00266A3E" w:rsidP="00F078D2">
      <w:pPr>
        <w:pStyle w:val="11"/>
        <w:tabs>
          <w:tab w:val="left" w:pos="3578"/>
        </w:tabs>
        <w:ind w:firstLineChars="0" w:firstLine="0"/>
        <w:outlineLvl w:val="2"/>
        <w:rPr>
          <w:rFonts w:hint="default"/>
          <w:color w:val="000000" w:themeColor="text1"/>
          <w:sz w:val="24"/>
          <w:szCs w:val="24"/>
        </w:rPr>
      </w:pPr>
      <w:bookmarkStart w:id="139" w:name="_Toc161943440"/>
      <w:r w:rsidRPr="00A20993">
        <w:rPr>
          <w:rFonts w:hint="default"/>
          <w:color w:val="000000" w:themeColor="text1"/>
          <w:sz w:val="24"/>
          <w:szCs w:val="24"/>
        </w:rPr>
        <w:t>3.1.3</w:t>
      </w:r>
      <w:r w:rsidRPr="00A20993">
        <w:rPr>
          <w:color w:val="000000" w:themeColor="text1"/>
          <w:sz w:val="24"/>
          <w:szCs w:val="24"/>
        </w:rPr>
        <w:t xml:space="preserve"> </w:t>
      </w:r>
      <w:r w:rsidR="002435C5" w:rsidRPr="00A20993">
        <w:rPr>
          <w:color w:val="000000" w:themeColor="text1"/>
          <w:sz w:val="24"/>
          <w:szCs w:val="24"/>
        </w:rPr>
        <w:t>社会</w:t>
      </w:r>
      <w:r w:rsidRPr="00A20993">
        <w:rPr>
          <w:color w:val="000000" w:themeColor="text1"/>
          <w:sz w:val="24"/>
          <w:szCs w:val="24"/>
        </w:rPr>
        <w:t>可行性</w:t>
      </w:r>
      <w:bookmarkEnd w:id="139"/>
    </w:p>
    <w:p w14:paraId="0838B5F1" w14:textId="3A0EEB14" w:rsidR="00F719B9" w:rsidRPr="00A20993" w:rsidRDefault="00233D7A" w:rsidP="00233D7A">
      <w:pPr>
        <w:pStyle w:val="21"/>
        <w:rPr>
          <w:color w:val="000000" w:themeColor="text1"/>
        </w:rPr>
        <w:sectPr w:rsidR="00F719B9" w:rsidRPr="00A20993" w:rsidSect="00427980">
          <w:headerReference w:type="default" r:id="rId17"/>
          <w:footerReference w:type="default" r:id="rId18"/>
          <w:pgSz w:w="11906" w:h="16838"/>
          <w:pgMar w:top="1440" w:right="1800" w:bottom="1440" w:left="1800" w:header="851" w:footer="992" w:gutter="0"/>
          <w:cols w:space="425"/>
          <w:docGrid w:type="lines" w:linePitch="312"/>
        </w:sectPr>
      </w:pPr>
      <w:bookmarkStart w:id="140" w:name="_Toc18045"/>
      <w:r w:rsidRPr="00A20993">
        <w:rPr>
          <w:rFonts w:hint="eastAsia"/>
          <w:color w:val="000000" w:themeColor="text1"/>
        </w:rPr>
        <w:t>家校通系统在社会上具有很高的可行性。首先，签到签退功能可以提高学校管理的效率和准确性，有助于确保学生的安全和出勤情况。其次，发布和查看通知功能能够方便学校与家长之间的沟通，及时传达重要信息，促进家校合作。讨论功能则可以促进学生、家长和教师之间的交流与讨论，有助于共同解决问题和</w:t>
      </w:r>
      <w:r w:rsidRPr="00A20993">
        <w:rPr>
          <w:rFonts w:hint="eastAsia"/>
          <w:color w:val="000000" w:themeColor="text1"/>
        </w:rPr>
        <w:lastRenderedPageBreak/>
        <w:t>提高教育质量。成绩发布和历史成绩查看功能能够帮助家长和学生了解学习进展，及时发现问题并进行调整。最后，成绩登记划分功能有助于教师准确记录学生成绩，为学生个性化学习提供更好的支持。综上所述，家校通系统的功能设计满足了教育管理和家校沟通的需求，对提高教育质量和促进学生学习具有积极作用，因此在社会上具有很高的可行性。</w:t>
      </w:r>
    </w:p>
    <w:bookmarkEnd w:id="140"/>
    <w:p w14:paraId="168418E7" w14:textId="58455FE8" w:rsidR="00F719B9" w:rsidRPr="00A20993" w:rsidRDefault="00266A3E">
      <w:pPr>
        <w:pStyle w:val="11"/>
        <w:numPr>
          <w:ilvl w:val="1"/>
          <w:numId w:val="1"/>
        </w:numPr>
        <w:ind w:firstLineChars="0" w:firstLine="560"/>
        <w:rPr>
          <w:rFonts w:hint="default"/>
          <w:color w:val="000000" w:themeColor="text1"/>
        </w:rPr>
      </w:pPr>
      <w:r w:rsidRPr="00A20993">
        <w:rPr>
          <w:color w:val="000000" w:themeColor="text1"/>
        </w:rPr>
        <w:lastRenderedPageBreak/>
        <w:t xml:space="preserve"> </w:t>
      </w:r>
      <w:bookmarkStart w:id="141" w:name="_Toc161943441"/>
      <w:r w:rsidRPr="00A20993">
        <w:rPr>
          <w:color w:val="000000" w:themeColor="text1"/>
        </w:rPr>
        <w:t>需求分析</w:t>
      </w:r>
      <w:bookmarkEnd w:id="141"/>
    </w:p>
    <w:p w14:paraId="64BC037A" w14:textId="68988A63" w:rsidR="00F719B9" w:rsidRPr="00A20993" w:rsidRDefault="00000000">
      <w:pPr>
        <w:pStyle w:val="30"/>
        <w:numPr>
          <w:ilvl w:val="2"/>
          <w:numId w:val="1"/>
        </w:numPr>
        <w:ind w:firstLineChars="0" w:firstLine="480"/>
        <w:rPr>
          <w:rFonts w:hint="default"/>
          <w:color w:val="000000" w:themeColor="text1"/>
        </w:rPr>
      </w:pPr>
      <w:r w:rsidRPr="00A20993">
        <w:rPr>
          <w:color w:val="000000" w:themeColor="text1"/>
        </w:rPr>
        <w:t xml:space="preserve"> </w:t>
      </w:r>
      <w:bookmarkStart w:id="142" w:name="_Toc161943442"/>
      <w:r w:rsidRPr="00A20993">
        <w:rPr>
          <w:color w:val="000000" w:themeColor="text1"/>
        </w:rPr>
        <w:t>功能需求</w:t>
      </w:r>
      <w:bookmarkEnd w:id="142"/>
    </w:p>
    <w:p w14:paraId="44F2B7E7" w14:textId="219FBAFC" w:rsidR="003552EF" w:rsidRPr="00A20993" w:rsidRDefault="003552EF">
      <w:pPr>
        <w:pStyle w:val="21"/>
        <w:rPr>
          <w:bCs/>
          <w:color w:val="000000" w:themeColor="text1"/>
        </w:rPr>
      </w:pPr>
      <w:bookmarkStart w:id="143" w:name="OLE_LINK2"/>
      <w:del w:id="144" w:author="t Y" w:date="2024-03-20T10:46:00Z">
        <w:r w:rsidRPr="00A20993" w:rsidDel="008A07EC">
          <w:rPr>
            <w:rFonts w:hint="eastAsia"/>
            <w:bCs/>
            <w:color w:val="000000" w:themeColor="text1"/>
          </w:rPr>
          <w:delText>我</w:delText>
        </w:r>
      </w:del>
      <w:r w:rsidR="003E6923" w:rsidRPr="00A20993">
        <w:rPr>
          <w:rFonts w:ascii="Segoe UI" w:hAnsi="Segoe UI" w:cs="Segoe UI"/>
          <w:color w:val="000000" w:themeColor="text1"/>
          <w:shd w:val="clear" w:color="auto" w:fill="FFFFFF"/>
        </w:rPr>
        <w:t>通过对中小学的线下走访调查，我们总结得出了平台的用户分为两种角色：班主任</w:t>
      </w:r>
      <w:r w:rsidR="003E6923" w:rsidRPr="00A20993">
        <w:rPr>
          <w:rFonts w:ascii="Segoe UI" w:hAnsi="Segoe UI" w:cs="Segoe UI" w:hint="eastAsia"/>
          <w:color w:val="000000" w:themeColor="text1"/>
          <w:shd w:val="clear" w:color="auto" w:fill="FFFFFF"/>
        </w:rPr>
        <w:t>用户</w:t>
      </w:r>
      <w:r w:rsidR="003E6923" w:rsidRPr="00A20993">
        <w:rPr>
          <w:rFonts w:ascii="Segoe UI" w:hAnsi="Segoe UI" w:cs="Segoe UI"/>
          <w:color w:val="000000" w:themeColor="text1"/>
          <w:shd w:val="clear" w:color="auto" w:fill="FFFFFF"/>
        </w:rPr>
        <w:t>和家庭用户</w:t>
      </w:r>
      <w:r w:rsidR="003E6923" w:rsidRPr="00A20993">
        <w:rPr>
          <w:rFonts w:ascii="Segoe UI" w:hAnsi="Segoe UI" w:cs="Segoe UI" w:hint="eastAsia"/>
          <w:color w:val="000000" w:themeColor="text1"/>
          <w:shd w:val="clear" w:color="auto" w:fill="FFFFFF"/>
        </w:rPr>
        <w:t>。家庭用户</w:t>
      </w:r>
      <w:r w:rsidR="003E6923" w:rsidRPr="00A20993">
        <w:rPr>
          <w:rFonts w:ascii="Segoe UI" w:hAnsi="Segoe UI" w:cs="Segoe UI"/>
          <w:color w:val="000000" w:themeColor="text1"/>
          <w:shd w:val="clear" w:color="auto" w:fill="FFFFFF"/>
        </w:rPr>
        <w:t>包括家长和学生，他们共用同一个账号</w:t>
      </w:r>
      <w:r w:rsidR="003E6923" w:rsidRPr="00A20993">
        <w:rPr>
          <w:rFonts w:ascii="Segoe UI" w:hAnsi="Segoe UI" w:cs="Segoe UI" w:hint="eastAsia"/>
          <w:color w:val="000000" w:themeColor="text1"/>
          <w:shd w:val="clear" w:color="auto" w:fill="FFFFFF"/>
        </w:rPr>
        <w:t>，</w:t>
      </w:r>
      <w:r w:rsidR="003E6923" w:rsidRPr="00A20993">
        <w:rPr>
          <w:rFonts w:ascii="Segoe UI" w:hAnsi="Segoe UI" w:cs="Segoe UI"/>
          <w:color w:val="000000" w:themeColor="text1"/>
          <w:shd w:val="clear" w:color="auto" w:fill="FFFFFF"/>
        </w:rPr>
        <w:t>这是因为学生和家长的需求功能基本上一致，所以不需要将其拆分成两个账号处理。班主任拥有</w:t>
      </w:r>
      <w:r w:rsidR="003E6923" w:rsidRPr="00A20993">
        <w:rPr>
          <w:rFonts w:ascii="Segoe UI" w:hAnsi="Segoe UI" w:cs="Segoe UI" w:hint="eastAsia"/>
          <w:color w:val="000000" w:themeColor="text1"/>
          <w:shd w:val="clear" w:color="auto" w:fill="FFFFFF"/>
        </w:rPr>
        <w:t>所有功能</w:t>
      </w:r>
      <w:r w:rsidR="003E6923" w:rsidRPr="00A20993">
        <w:rPr>
          <w:rFonts w:ascii="Segoe UI" w:hAnsi="Segoe UI" w:cs="Segoe UI"/>
          <w:color w:val="000000" w:themeColor="text1"/>
          <w:shd w:val="clear" w:color="auto" w:fill="FFFFFF"/>
        </w:rPr>
        <w:t>权限，而家庭用户则只需要基本功能即可。</w:t>
      </w:r>
    </w:p>
    <w:p w14:paraId="194C9406" w14:textId="4F1F9C4C" w:rsidR="00E90F15" w:rsidRPr="00A20993" w:rsidRDefault="00E90F15" w:rsidP="005C44A4">
      <w:pPr>
        <w:pStyle w:val="30"/>
        <w:spacing w:before="100" w:after="100"/>
        <w:ind w:firstLineChars="0" w:firstLine="0"/>
        <w:outlineLvl w:val="9"/>
        <w:rPr>
          <w:rFonts w:hint="default"/>
          <w:color w:val="000000" w:themeColor="text1"/>
        </w:rPr>
      </w:pPr>
      <w:r w:rsidRPr="00A20993">
        <w:rPr>
          <w:color w:val="000000" w:themeColor="text1"/>
        </w:rPr>
        <w:t>（1）家庭用户需求</w:t>
      </w:r>
    </w:p>
    <w:p w14:paraId="360C1643" w14:textId="14BD909F" w:rsidR="00A20993" w:rsidRPr="00A20993" w:rsidRDefault="00A20993" w:rsidP="00A20993">
      <w:pPr>
        <w:pStyle w:val="21"/>
        <w:rPr>
          <w:rFonts w:hint="eastAsia"/>
          <w:color w:val="000000" w:themeColor="text1"/>
        </w:rPr>
      </w:pPr>
      <w:r w:rsidRPr="00A20993">
        <w:rPr>
          <w:rFonts w:hint="eastAsia"/>
          <w:color w:val="000000" w:themeColor="text1"/>
        </w:rPr>
        <w:t>该平台为家庭用户提供了注册和登录功能，他们可以注册账号并登录平台，登录后即成为家庭用户角色。家庭用户能够进行签到操作，例如学生离开家时进行签到，学生回到家时进行签退。系统会记录这些时间，以便班主任了解学生的上学时间，并确认学生是否安全到家。</w:t>
      </w:r>
    </w:p>
    <w:p w14:paraId="3B620108" w14:textId="07925B19" w:rsidR="00E90F15" w:rsidRPr="00A20993" w:rsidRDefault="00A20993" w:rsidP="00A20993">
      <w:pPr>
        <w:pStyle w:val="21"/>
        <w:rPr>
          <w:color w:val="000000" w:themeColor="text1"/>
        </w:rPr>
      </w:pPr>
      <w:r w:rsidRPr="00A20993">
        <w:rPr>
          <w:rFonts w:hint="eastAsia"/>
          <w:color w:val="000000" w:themeColor="text1"/>
        </w:rPr>
        <w:t>在平台中，家庭用户可以在通知栏查看已发布的通知，并在事项管理模块进行多功能操作，包括请假、讨论、提问，以及查看所有事项。此外，家庭用户还能够查看所有考核记录，例如考试成绩。这些成绩包括学生的所有历史考试成绩记录，以及对应的分数。每个考试成绩被分为优秀、良好、及格和不及格等等等级，系统会将所有学生的成绩按照分数等级分类，并用不同颜色直观展示，以方便家庭用户了解学生在考核中的表现情况。</w:t>
      </w:r>
    </w:p>
    <w:p w14:paraId="69538EFC" w14:textId="24452A9D" w:rsidR="00F719B9" w:rsidRPr="00A20993" w:rsidRDefault="003552EF" w:rsidP="005C44A4">
      <w:pPr>
        <w:pStyle w:val="30"/>
        <w:spacing w:before="100" w:after="100"/>
        <w:ind w:firstLineChars="0" w:firstLine="0"/>
        <w:outlineLvl w:val="9"/>
        <w:rPr>
          <w:rFonts w:hint="default"/>
          <w:color w:val="000000" w:themeColor="text1"/>
        </w:rPr>
      </w:pPr>
      <w:bookmarkStart w:id="145" w:name="_Toc136025504"/>
      <w:bookmarkStart w:id="146" w:name="_Toc18238"/>
      <w:bookmarkEnd w:id="143"/>
      <w:r w:rsidRPr="00A20993">
        <w:rPr>
          <w:color w:val="000000" w:themeColor="text1"/>
        </w:rPr>
        <w:t>（</w:t>
      </w:r>
      <w:r w:rsidR="00E90F15" w:rsidRPr="00A20993">
        <w:rPr>
          <w:color w:val="000000" w:themeColor="text1"/>
        </w:rPr>
        <w:t>2</w:t>
      </w:r>
      <w:r w:rsidRPr="00A20993">
        <w:rPr>
          <w:color w:val="000000" w:themeColor="text1"/>
        </w:rPr>
        <w:t>）</w:t>
      </w:r>
      <w:r w:rsidR="00640E5F" w:rsidRPr="00A20993">
        <w:rPr>
          <w:color w:val="000000" w:themeColor="text1"/>
        </w:rPr>
        <w:t>班主任</w:t>
      </w:r>
      <w:bookmarkEnd w:id="145"/>
      <w:bookmarkEnd w:id="146"/>
      <w:r w:rsidRPr="00A20993">
        <w:rPr>
          <w:color w:val="000000" w:themeColor="text1"/>
        </w:rPr>
        <w:t>需求</w:t>
      </w:r>
    </w:p>
    <w:p w14:paraId="1CCBD90A" w14:textId="105E5C60" w:rsidR="00A20993" w:rsidRPr="00A20993" w:rsidRDefault="00A20993" w:rsidP="00A20993">
      <w:pPr>
        <w:pStyle w:val="30"/>
        <w:spacing w:before="100" w:after="100"/>
        <w:ind w:firstLineChars="0" w:firstLine="420"/>
        <w:outlineLvl w:val="9"/>
        <w:rPr>
          <w:rFonts w:ascii="宋体" w:eastAsia="宋体" w:hAnsi="宋体" w:cs="宋体"/>
          <w:color w:val="000000" w:themeColor="text1"/>
          <w:kern w:val="2"/>
        </w:rPr>
      </w:pPr>
      <w:bookmarkStart w:id="147" w:name="_Toc136025505"/>
      <w:bookmarkStart w:id="148" w:name="_Toc28549"/>
      <w:r w:rsidRPr="00A20993">
        <w:rPr>
          <w:rFonts w:ascii="宋体" w:eastAsia="宋体" w:hAnsi="宋体" w:cs="宋体"/>
          <w:color w:val="000000" w:themeColor="text1"/>
          <w:kern w:val="2"/>
        </w:rPr>
        <w:t>系统为班主任提供了丰富的功能，包括登录系统、查看学生的签到签退记录、发布和查看通知、事项管理、考核记录等。用户可以通过登录功能进入平台，角色为班主任。</w:t>
      </w:r>
    </w:p>
    <w:p w14:paraId="0D5008DF" w14:textId="7F250116" w:rsidR="00A20993" w:rsidRPr="00A20993" w:rsidRDefault="00A20993" w:rsidP="00A20993">
      <w:pPr>
        <w:pStyle w:val="30"/>
        <w:spacing w:before="100" w:after="100"/>
        <w:outlineLvl w:val="9"/>
        <w:rPr>
          <w:rFonts w:ascii="宋体" w:eastAsia="宋体" w:hAnsi="宋体" w:cs="宋体"/>
          <w:color w:val="000000" w:themeColor="text1"/>
          <w:kern w:val="2"/>
        </w:rPr>
      </w:pPr>
      <w:r w:rsidRPr="00A20993">
        <w:rPr>
          <w:rFonts w:ascii="宋体" w:eastAsia="宋体" w:hAnsi="宋体" w:cs="宋体"/>
          <w:color w:val="000000" w:themeColor="text1"/>
          <w:kern w:val="2"/>
        </w:rPr>
        <w:t>签到功能包括查看自己班级的学生签到、签退情况以及时长统计，方便记录用户的活动情况。通过柱状图示签到总时长，用户能够清晰了解签到情况。</w:t>
      </w:r>
    </w:p>
    <w:p w14:paraId="580C78CF" w14:textId="278046B3" w:rsidR="00A20993" w:rsidRPr="00A20993" w:rsidRDefault="00A20993" w:rsidP="00A20993">
      <w:pPr>
        <w:pStyle w:val="30"/>
        <w:spacing w:before="100" w:after="100"/>
        <w:outlineLvl w:val="9"/>
        <w:rPr>
          <w:rFonts w:ascii="宋体" w:eastAsia="宋体" w:hAnsi="宋体" w:cs="宋体"/>
          <w:color w:val="000000" w:themeColor="text1"/>
          <w:kern w:val="2"/>
        </w:rPr>
      </w:pPr>
      <w:r w:rsidRPr="00A20993">
        <w:rPr>
          <w:rFonts w:ascii="宋体" w:eastAsia="宋体" w:hAnsi="宋体" w:cs="宋体"/>
          <w:color w:val="000000" w:themeColor="text1"/>
          <w:kern w:val="2"/>
        </w:rPr>
        <w:t>通知栏允许用户查看已发布的通知，并进行通知管理，包括发布通知和设置通知级别。</w:t>
      </w:r>
    </w:p>
    <w:p w14:paraId="5E7A09C6" w14:textId="494CEF2C" w:rsidR="00A20993" w:rsidRPr="00A20993" w:rsidRDefault="00A20993" w:rsidP="00A20993">
      <w:pPr>
        <w:pStyle w:val="30"/>
        <w:spacing w:before="100" w:after="100"/>
        <w:outlineLvl w:val="9"/>
        <w:rPr>
          <w:rFonts w:ascii="宋体" w:eastAsia="宋体" w:hAnsi="宋体" w:cs="宋体"/>
          <w:color w:val="000000" w:themeColor="text1"/>
          <w:kern w:val="2"/>
        </w:rPr>
      </w:pPr>
      <w:r w:rsidRPr="00A20993">
        <w:rPr>
          <w:rFonts w:ascii="宋体" w:eastAsia="宋体" w:hAnsi="宋体" w:cs="宋体"/>
          <w:color w:val="000000" w:themeColor="text1"/>
          <w:kern w:val="2"/>
        </w:rPr>
        <w:t>事项管理模块提供了多功能，包括请假、讨论、提问和查看所有事项。</w:t>
      </w:r>
    </w:p>
    <w:p w14:paraId="4896E4CE" w14:textId="4C67E870" w:rsidR="00A20993" w:rsidRPr="00A20993" w:rsidRDefault="00A20993" w:rsidP="00A20993">
      <w:pPr>
        <w:pStyle w:val="30"/>
        <w:spacing w:before="100" w:after="100"/>
        <w:outlineLvl w:val="9"/>
        <w:rPr>
          <w:rFonts w:ascii="宋体" w:eastAsia="宋体" w:hAnsi="宋体" w:cs="宋体"/>
          <w:color w:val="000000" w:themeColor="text1"/>
          <w:kern w:val="2"/>
        </w:rPr>
      </w:pPr>
      <w:r w:rsidRPr="00A20993">
        <w:rPr>
          <w:rFonts w:ascii="宋体" w:eastAsia="宋体" w:hAnsi="宋体" w:cs="宋体"/>
          <w:color w:val="000000" w:themeColor="text1"/>
          <w:kern w:val="2"/>
        </w:rPr>
        <w:t>考核记录和考核管理模块方便用户查看和管理考核情况，包括发布考核、评分和撰写评语。</w:t>
      </w:r>
    </w:p>
    <w:p w14:paraId="437F2294" w14:textId="443BFD0E" w:rsidR="003552EF" w:rsidRPr="00A20993" w:rsidRDefault="00A20993" w:rsidP="00A20993">
      <w:pPr>
        <w:pStyle w:val="30"/>
        <w:spacing w:before="100" w:after="100"/>
        <w:ind w:firstLineChars="0" w:firstLine="420"/>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此外，还有班级管理和成员管理功能，班主任可以对班级信息和成员信息</w:t>
      </w:r>
      <w:r w:rsidRPr="00A20993">
        <w:rPr>
          <w:rFonts w:ascii="宋体" w:eastAsia="宋体" w:hAnsi="宋体" w:cs="宋体"/>
          <w:color w:val="000000" w:themeColor="text1"/>
          <w:kern w:val="2"/>
        </w:rPr>
        <w:lastRenderedPageBreak/>
        <w:t>进行管理和修改。</w:t>
      </w:r>
      <w:bookmarkEnd w:id="147"/>
      <w:bookmarkEnd w:id="148"/>
    </w:p>
    <w:p w14:paraId="6AFCAA1B" w14:textId="3CA7B3B8" w:rsidR="00F719B9" w:rsidRPr="00A20993" w:rsidRDefault="00000000">
      <w:pPr>
        <w:pStyle w:val="30"/>
        <w:ind w:firstLineChars="0" w:firstLine="0"/>
        <w:rPr>
          <w:rFonts w:cs="黑体" w:hint="default"/>
          <w:bCs/>
          <w:color w:val="000000" w:themeColor="text1"/>
        </w:rPr>
      </w:pPr>
      <w:bookmarkStart w:id="149" w:name="_Toc161943443"/>
      <w:r w:rsidRPr="00A20993">
        <w:rPr>
          <w:rFonts w:hint="default"/>
          <w:color w:val="000000" w:themeColor="text1"/>
        </w:rPr>
        <w:t>3.</w:t>
      </w:r>
      <w:r w:rsidR="00266A3E" w:rsidRPr="00A20993">
        <w:rPr>
          <w:rFonts w:hint="default"/>
          <w:color w:val="000000" w:themeColor="text1"/>
        </w:rPr>
        <w:t>2</w:t>
      </w:r>
      <w:r w:rsidRPr="00A20993">
        <w:rPr>
          <w:rFonts w:hint="default"/>
          <w:color w:val="000000" w:themeColor="text1"/>
        </w:rPr>
        <w:t>.2  性能需求</w:t>
      </w:r>
      <w:bookmarkEnd w:id="149"/>
    </w:p>
    <w:p w14:paraId="6C13A627" w14:textId="628C0C22" w:rsidR="00DE4FA1" w:rsidRPr="00A20993" w:rsidRDefault="00043403"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根据用户需求，需要</w:t>
      </w:r>
      <w:r w:rsidR="00DE4FA1" w:rsidRPr="00A20993">
        <w:rPr>
          <w:rFonts w:ascii="宋体" w:eastAsia="宋体" w:hAnsi="宋体" w:cs="宋体"/>
          <w:color w:val="000000" w:themeColor="text1"/>
          <w:kern w:val="2"/>
        </w:rPr>
        <w:t>构建一个性能良好的</w:t>
      </w:r>
      <w:r w:rsidR="00D5371A" w:rsidRPr="00A20993">
        <w:rPr>
          <w:rFonts w:ascii="宋体" w:eastAsia="宋体" w:hAnsi="宋体" w:cs="宋体"/>
          <w:color w:val="000000" w:themeColor="text1"/>
          <w:kern w:val="2"/>
        </w:rPr>
        <w:t>家校通</w:t>
      </w:r>
      <w:r w:rsidR="00DE4FA1" w:rsidRPr="00A20993">
        <w:rPr>
          <w:rFonts w:ascii="宋体" w:eastAsia="宋体" w:hAnsi="宋体" w:cs="宋体"/>
          <w:color w:val="000000" w:themeColor="text1"/>
          <w:kern w:val="2"/>
        </w:rPr>
        <w:t>，提供流畅的用户体验和高效的操作响应。以下是需要考虑的一些因素：</w:t>
      </w:r>
    </w:p>
    <w:p w14:paraId="71A6175C" w14:textId="661DD8EF" w:rsidR="00DE4FA1" w:rsidRPr="00A20993" w:rsidRDefault="00DE4FA1"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1. 响应时间：平台应该能够快速响应用户的请求，避免长时间的等待和延迟。这可以通过优化代码、使用高效的算法和数据结构以及合理配置服务器来实现。</w:t>
      </w:r>
    </w:p>
    <w:p w14:paraId="6FF68D02" w14:textId="0B4410DE" w:rsidR="00DE4FA1" w:rsidRPr="00A20993" w:rsidRDefault="00DE4FA1"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2. 扩展性：平台应该具备良好的扩展性，能够处理大量的用户和数据。这可以通过横向扩展服务器、使用负载均衡和缓存技术来实现。</w:t>
      </w:r>
    </w:p>
    <w:p w14:paraId="0563222E" w14:textId="36101B00" w:rsidR="00DE4FA1" w:rsidRPr="00A20993" w:rsidRDefault="00DE4FA1"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3. 数据库性能：平台的数据库设计和查询应该经过优化，以提高数据的读写速度和查询效率。可以使用索引、合理拆分数据表和优化SQL查询来改善数据库性能。</w:t>
      </w:r>
    </w:p>
    <w:p w14:paraId="24587A1A" w14:textId="25F7FF76" w:rsidR="00DE4FA1" w:rsidRPr="00A20993" w:rsidRDefault="00DE4FA1"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color w:val="000000" w:themeColor="text1"/>
          <w:kern w:val="2"/>
        </w:rPr>
        <w:t>4. 缓存机制：使用缓存技术可以减少对数据库的频繁访问，提高数据的读取速度。适当地使用缓存可以显著提升平台的性能。</w:t>
      </w:r>
    </w:p>
    <w:p w14:paraId="5DDD36FB" w14:textId="67CD0AA4" w:rsidR="00DE4FA1" w:rsidRPr="00A20993" w:rsidRDefault="00DE4FA1" w:rsidP="00A20993">
      <w:pPr>
        <w:pStyle w:val="30"/>
        <w:spacing w:before="100" w:after="100" w:line="240" w:lineRule="auto"/>
        <w:outlineLvl w:val="9"/>
        <w:rPr>
          <w:rFonts w:ascii="宋体" w:eastAsia="宋体" w:hAnsi="宋体" w:cs="宋体" w:hint="default"/>
          <w:color w:val="000000" w:themeColor="text1"/>
          <w:kern w:val="2"/>
        </w:rPr>
      </w:pPr>
      <w:r w:rsidRPr="00A20993">
        <w:rPr>
          <w:rFonts w:ascii="宋体" w:eastAsia="宋体" w:hAnsi="宋体" w:cs="宋体" w:hint="default"/>
          <w:color w:val="000000" w:themeColor="text1"/>
          <w:kern w:val="2"/>
        </w:rPr>
        <w:t>5</w:t>
      </w:r>
      <w:r w:rsidRPr="00A20993">
        <w:rPr>
          <w:rFonts w:ascii="宋体" w:eastAsia="宋体" w:hAnsi="宋体" w:cs="宋体"/>
          <w:color w:val="000000" w:themeColor="text1"/>
          <w:kern w:val="2"/>
        </w:rPr>
        <w:t>. 前端优化：前端页面应该经过优化，减少不必要的网络请求和资源加载时间。可以使用浏览器缓存、压缩静态资源和异步加载等技术来提高前端性能。</w:t>
      </w:r>
    </w:p>
    <w:p w14:paraId="0A6FCB36" w14:textId="77777777" w:rsidR="00E90F15" w:rsidRPr="00A20993" w:rsidRDefault="00E90F15" w:rsidP="00A20993">
      <w:pPr>
        <w:ind w:firstLine="420"/>
        <w:rPr>
          <w:rFonts w:ascii="宋体" w:hAnsi="宋体" w:cs="宋体"/>
          <w:color w:val="000000" w:themeColor="text1"/>
          <w:sz w:val="24"/>
        </w:rPr>
      </w:pPr>
      <w:r w:rsidRPr="00A20993">
        <w:rPr>
          <w:rFonts w:ascii="宋体" w:hAnsi="宋体" w:cs="宋体" w:hint="eastAsia"/>
          <w:color w:val="000000" w:themeColor="text1"/>
          <w:sz w:val="24"/>
        </w:rPr>
        <w:t>家校通项目选择了Python的Django框架作为后端开发工具，这是一个经过广泛应用和验证的成熟框架，具有稳定性和可靠性。Django框架提供了强大的功能，包括简化数据库调用、安全性、认证和授权机制等。通过使用Django，开发人员可以更专注于业务逻辑的实现，而不必花费太多精力在底层的技术细节上。</w:t>
      </w:r>
    </w:p>
    <w:p w14:paraId="7DD384B2" w14:textId="77777777" w:rsidR="00E90F15" w:rsidRPr="00A20993" w:rsidRDefault="00E90F15" w:rsidP="00A20993">
      <w:pPr>
        <w:rPr>
          <w:rFonts w:ascii="宋体" w:hAnsi="宋体" w:cs="宋体"/>
          <w:color w:val="000000" w:themeColor="text1"/>
          <w:sz w:val="24"/>
        </w:rPr>
      </w:pPr>
      <w:r w:rsidRPr="00A20993">
        <w:rPr>
          <w:rFonts w:ascii="宋体" w:hAnsi="宋体" w:cs="宋体" w:hint="eastAsia"/>
          <w:color w:val="000000" w:themeColor="text1"/>
          <w:sz w:val="24"/>
        </w:rPr>
        <w:t>在前端方面，项目选择了Bootstrap框架，这是一个流行的前端框架，具有丰富的预设计组件，可以加快开发速度并提高用户界面的一致性和美观性。Bootstrap框架与Django框架相辅相成，使得开发人员可以在前端开发中更高效地创建用户界面，而不必从头开始设计和实现各种组件。</w:t>
      </w:r>
    </w:p>
    <w:p w14:paraId="369695B4" w14:textId="77777777" w:rsidR="00E90F15" w:rsidRPr="00A20993" w:rsidRDefault="00E90F15" w:rsidP="00A20993">
      <w:pPr>
        <w:ind w:firstLine="420"/>
        <w:rPr>
          <w:rFonts w:ascii="宋体" w:hAnsi="宋体" w:cs="宋体"/>
          <w:color w:val="000000" w:themeColor="text1"/>
          <w:sz w:val="24"/>
        </w:rPr>
      </w:pPr>
      <w:r w:rsidRPr="00A20993">
        <w:rPr>
          <w:rFonts w:ascii="宋体" w:hAnsi="宋体" w:cs="宋体" w:hint="eastAsia"/>
          <w:color w:val="000000" w:themeColor="text1"/>
          <w:sz w:val="24"/>
        </w:rPr>
        <w:t>考虑到家校通项目的软件环境，macOS 13.6和Python 3.10都是当前流行和稳定的版本，因此在这样的环境下运行应用程序是可行的。另外，i5第八代处理器作为硬件环境也能够满足应用程序的运行要求，因为家校通这类普通的教育管理系统并不需要特别高的硬件性能。</w:t>
      </w:r>
    </w:p>
    <w:p w14:paraId="0647D6E0" w14:textId="49F9E9BD" w:rsidR="00E90F15" w:rsidRPr="00A20993" w:rsidRDefault="00E90F15" w:rsidP="00A20993">
      <w:pPr>
        <w:ind w:firstLine="420"/>
        <w:rPr>
          <w:rFonts w:ascii="宋体" w:hAnsi="宋体" w:cs="宋体"/>
          <w:color w:val="000000" w:themeColor="text1"/>
          <w:sz w:val="24"/>
        </w:rPr>
      </w:pPr>
      <w:r w:rsidRPr="00A20993">
        <w:rPr>
          <w:rFonts w:ascii="宋体" w:hAnsi="宋体" w:cs="宋体" w:hint="eastAsia"/>
          <w:color w:val="000000" w:themeColor="text1"/>
          <w:sz w:val="24"/>
        </w:rPr>
        <w:t>综上所述，家校通项目基于Python的Django框架和Bootstrap框架的技术选择在技术上是可行的。它们能够提供稳定、高效的开发环境，使得开发团队可以更加专注于实现项目的功能和需求，而不必过多关注底层的技术细节</w:t>
      </w:r>
      <w:r w:rsidRPr="00A20993">
        <w:rPr>
          <w:rFonts w:ascii="宋体" w:hAnsi="宋体" w:cs="宋体" w:hint="eastAsia"/>
          <w:color w:val="000000" w:themeColor="text1"/>
          <w:sz w:val="24"/>
        </w:rPr>
        <w:t>。</w:t>
      </w:r>
    </w:p>
    <w:p w14:paraId="0215BAA6" w14:textId="36BD0132" w:rsidR="00F719B9" w:rsidRPr="00A20993" w:rsidRDefault="00000000" w:rsidP="00DE4FA1">
      <w:pPr>
        <w:pStyle w:val="30"/>
        <w:ind w:firstLineChars="0" w:firstLine="0"/>
        <w:rPr>
          <w:rFonts w:ascii="宋体" w:eastAsia="宋体" w:hAnsi="宋体" w:cs="宋体" w:hint="default"/>
          <w:bCs/>
          <w:color w:val="000000" w:themeColor="text1"/>
        </w:rPr>
      </w:pPr>
      <w:bookmarkStart w:id="150" w:name="_Toc161943444"/>
      <w:r w:rsidRPr="00A20993">
        <w:rPr>
          <w:color w:val="000000" w:themeColor="text1"/>
        </w:rPr>
        <w:t>3.</w:t>
      </w:r>
      <w:r w:rsidR="00266A3E" w:rsidRPr="00A20993">
        <w:rPr>
          <w:rFonts w:hint="default"/>
          <w:color w:val="000000" w:themeColor="text1"/>
        </w:rPr>
        <w:t>2</w:t>
      </w:r>
      <w:r w:rsidRPr="00A20993">
        <w:rPr>
          <w:color w:val="000000" w:themeColor="text1"/>
        </w:rPr>
        <w:t xml:space="preserve">.3 </w:t>
      </w:r>
      <w:r w:rsidRPr="00A20993">
        <w:rPr>
          <w:rFonts w:hint="default"/>
          <w:color w:val="000000" w:themeColor="text1"/>
        </w:rPr>
        <w:t xml:space="preserve"> </w:t>
      </w:r>
      <w:r w:rsidRPr="00A20993">
        <w:rPr>
          <w:color w:val="000000" w:themeColor="text1"/>
        </w:rPr>
        <w:t>可扩展性需求</w:t>
      </w:r>
      <w:bookmarkEnd w:id="150"/>
    </w:p>
    <w:p w14:paraId="72CA6FDC" w14:textId="73A60BEB" w:rsidR="00DE4FA1" w:rsidRPr="00A20993" w:rsidRDefault="00D5371A" w:rsidP="00DE4FA1">
      <w:pPr>
        <w:pStyle w:val="21"/>
        <w:rPr>
          <w:color w:val="000000" w:themeColor="text1"/>
        </w:rPr>
      </w:pPr>
      <w:r w:rsidRPr="00A20993">
        <w:rPr>
          <w:rFonts w:hint="eastAsia"/>
          <w:color w:val="000000" w:themeColor="text1"/>
        </w:rPr>
        <w:t>家校通</w:t>
      </w:r>
      <w:r w:rsidR="00DE4FA1" w:rsidRPr="00A20993">
        <w:rPr>
          <w:rFonts w:hint="eastAsia"/>
          <w:color w:val="000000" w:themeColor="text1"/>
        </w:rPr>
        <w:t>的可扩展性是确保平台能够满足未来需求和功能的重要因素。以下是一些考虑因素：</w:t>
      </w:r>
    </w:p>
    <w:p w14:paraId="31B590C1" w14:textId="2F44910E" w:rsidR="00DE4FA1" w:rsidRPr="00A20993" w:rsidRDefault="00DE4FA1" w:rsidP="00DE4FA1">
      <w:pPr>
        <w:pStyle w:val="21"/>
        <w:rPr>
          <w:color w:val="000000" w:themeColor="text1"/>
        </w:rPr>
      </w:pPr>
      <w:r w:rsidRPr="00A20993">
        <w:rPr>
          <w:rFonts w:hint="eastAsia"/>
          <w:color w:val="000000" w:themeColor="text1"/>
        </w:rPr>
        <w:lastRenderedPageBreak/>
        <w:t>1. 模块化设计：平台应该采用模块化的设计，将功能划分为独立的模块或组件。这样，在需要添加新功能时，可以更容易地扩展和集成新模块，而不会对整个系统造成过多的影响。</w:t>
      </w:r>
    </w:p>
    <w:p w14:paraId="2AF9572C" w14:textId="0B35EFFE" w:rsidR="00DE4FA1" w:rsidRPr="00A20993" w:rsidRDefault="00DE4FA1" w:rsidP="00DE4FA1">
      <w:pPr>
        <w:pStyle w:val="21"/>
        <w:rPr>
          <w:color w:val="000000" w:themeColor="text1"/>
        </w:rPr>
      </w:pPr>
      <w:r w:rsidRPr="00A20993">
        <w:rPr>
          <w:rFonts w:hint="eastAsia"/>
          <w:color w:val="000000" w:themeColor="text1"/>
        </w:rPr>
        <w:t>2. 松耦合架构：平台的各个模块应该是松耦合的，即彼此之间的依赖性应尽量降低。这样，在引入新功能或修改现有功能时，可以最小化对其他模块的影响，提高扩展性。</w:t>
      </w:r>
    </w:p>
    <w:p w14:paraId="1061A80F" w14:textId="213F0F2D" w:rsidR="00DE4FA1" w:rsidRPr="00A20993" w:rsidRDefault="00DE4FA1" w:rsidP="00DE4FA1">
      <w:pPr>
        <w:pStyle w:val="21"/>
        <w:rPr>
          <w:color w:val="000000" w:themeColor="text1"/>
        </w:rPr>
      </w:pPr>
      <w:r w:rsidRPr="00A20993">
        <w:rPr>
          <w:rFonts w:hint="eastAsia"/>
          <w:color w:val="000000" w:themeColor="text1"/>
        </w:rPr>
        <w:t>3. 可插拔的插件系统：平台可以提供插件系统，允许开发者开发和集成第三方插件。这样，用户可以根据自己的需求选择安装和使用特定的插件，实现个性化的功能扩展。</w:t>
      </w:r>
    </w:p>
    <w:p w14:paraId="77CBAA69" w14:textId="25113C32" w:rsidR="00DE4FA1" w:rsidRPr="00A20993" w:rsidRDefault="00DE4FA1" w:rsidP="00DE4FA1">
      <w:pPr>
        <w:pStyle w:val="21"/>
        <w:rPr>
          <w:color w:val="000000" w:themeColor="text1"/>
        </w:rPr>
      </w:pPr>
      <w:r w:rsidRPr="00A20993">
        <w:rPr>
          <w:rFonts w:hint="eastAsia"/>
          <w:color w:val="000000" w:themeColor="text1"/>
        </w:rPr>
        <w:t>4. 水平扩展：平台应该支持水平扩展，即通过增加更多的服务器节点来分担负载。这可以通过负载均衡和分布式架构来实现，确保平台在用户量增加时仍能保持高性能和可用性。</w:t>
      </w:r>
    </w:p>
    <w:p w14:paraId="77956841" w14:textId="1B65A254" w:rsidR="00DE4FA1" w:rsidRPr="00A20993" w:rsidRDefault="00DE4FA1" w:rsidP="00DE4FA1">
      <w:pPr>
        <w:pStyle w:val="21"/>
        <w:rPr>
          <w:color w:val="000000" w:themeColor="text1"/>
        </w:rPr>
      </w:pPr>
      <w:r w:rsidRPr="00A20993">
        <w:rPr>
          <w:rFonts w:hint="eastAsia"/>
          <w:color w:val="000000" w:themeColor="text1"/>
        </w:rPr>
        <w:t>5. 异步处理：平台应该支持异步处理机制，将一些耗时的操作转移到后台进行处理，避免阻塞用户界面。这样可以提高系统的并发能力和响应速度。</w:t>
      </w:r>
    </w:p>
    <w:p w14:paraId="39CD7DF3" w14:textId="77777777" w:rsidR="00DE4FA1" w:rsidRPr="00A20993" w:rsidRDefault="00DE4FA1" w:rsidP="00DE4FA1">
      <w:pPr>
        <w:pStyle w:val="21"/>
        <w:rPr>
          <w:color w:val="000000" w:themeColor="text1"/>
        </w:rPr>
      </w:pPr>
      <w:r w:rsidRPr="00A20993">
        <w:rPr>
          <w:rFonts w:hint="eastAsia"/>
          <w:color w:val="000000" w:themeColor="text1"/>
        </w:rPr>
        <w:t>6. 数据库扩展性：平台的数据库设计应考虑到未来的数据增长和查询需求。可以采用分库分表、数据库集群等技术来提高数据库的扩展性和性能。</w:t>
      </w:r>
    </w:p>
    <w:p w14:paraId="138FAF7B" w14:textId="77777777" w:rsidR="00F719B9" w:rsidRPr="00A20993" w:rsidRDefault="00000000">
      <w:pPr>
        <w:pStyle w:val="4"/>
        <w:ind w:firstLine="0"/>
        <w:rPr>
          <w:rFonts w:hint="default"/>
          <w:color w:val="000000" w:themeColor="text1"/>
        </w:rPr>
        <w:sectPr w:rsidR="00F719B9" w:rsidRPr="00A20993" w:rsidSect="00427980">
          <w:headerReference w:type="default" r:id="rId19"/>
          <w:footerReference w:type="default" r:id="rId20"/>
          <w:pgSz w:w="11906" w:h="16838"/>
          <w:pgMar w:top="1440" w:right="1800" w:bottom="1440" w:left="1800" w:header="851" w:footer="992" w:gutter="0"/>
          <w:cols w:space="425"/>
          <w:docGrid w:type="lines" w:linePitch="312"/>
        </w:sectPr>
      </w:pPr>
      <w:r w:rsidRPr="00A20993">
        <w:rPr>
          <w:rFonts w:hint="default"/>
          <w:color w:val="000000" w:themeColor="text1"/>
        </w:rPr>
        <w:br w:type="page"/>
      </w:r>
    </w:p>
    <w:p w14:paraId="0A4BAE6C" w14:textId="02203D44" w:rsidR="00F719B9" w:rsidRPr="00A20993" w:rsidRDefault="00266A3E" w:rsidP="00266A3E">
      <w:pPr>
        <w:pStyle w:val="2"/>
        <w:numPr>
          <w:ilvl w:val="0"/>
          <w:numId w:val="0"/>
        </w:numPr>
        <w:ind w:left="3686"/>
        <w:rPr>
          <w:rFonts w:hint="default"/>
          <w:color w:val="000000" w:themeColor="text1"/>
        </w:rPr>
      </w:pPr>
      <w:bookmarkStart w:id="151" w:name="_Toc161943445"/>
      <w:r w:rsidRPr="00A20993">
        <w:rPr>
          <w:color w:val="000000" w:themeColor="text1"/>
        </w:rPr>
        <w:lastRenderedPageBreak/>
        <w:t>4</w:t>
      </w:r>
      <w:r w:rsidRPr="00A20993">
        <w:rPr>
          <w:rFonts w:hint="default"/>
          <w:color w:val="000000" w:themeColor="text1"/>
        </w:rPr>
        <w:t xml:space="preserve"> </w:t>
      </w:r>
      <w:r w:rsidRPr="00A20993">
        <w:rPr>
          <w:color w:val="000000" w:themeColor="text1"/>
        </w:rPr>
        <w:t>系统设计</w:t>
      </w:r>
      <w:bookmarkEnd w:id="151"/>
    </w:p>
    <w:p w14:paraId="59CE3C5F" w14:textId="77777777" w:rsidR="00266A3E" w:rsidRPr="00A20993" w:rsidRDefault="00266A3E" w:rsidP="00266A3E">
      <w:pPr>
        <w:pStyle w:val="af3"/>
        <w:keepNext/>
        <w:keepLines/>
        <w:numPr>
          <w:ilvl w:val="0"/>
          <w:numId w:val="1"/>
        </w:numPr>
        <w:spacing w:before="340" w:after="330" w:line="25" w:lineRule="atLeast"/>
        <w:ind w:firstLineChars="0" w:firstLine="0"/>
        <w:outlineLvl w:val="0"/>
        <w:rPr>
          <w:rFonts w:ascii="黑体" w:eastAsia="黑体" w:hAnsi="黑体" w:cs="黑体"/>
          <w:bCs/>
          <w:vanish/>
          <w:color w:val="000000" w:themeColor="text1"/>
          <w:kern w:val="44"/>
          <w:sz w:val="30"/>
          <w:szCs w:val="30"/>
        </w:rPr>
      </w:pPr>
      <w:bookmarkStart w:id="152" w:name="_Toc150102420"/>
      <w:bookmarkStart w:id="153" w:name="_Toc150102488"/>
      <w:bookmarkStart w:id="154" w:name="_Toc150102556"/>
      <w:bookmarkStart w:id="155" w:name="_Toc150297000"/>
      <w:bookmarkStart w:id="156" w:name="_Toc161250388"/>
      <w:bookmarkStart w:id="157" w:name="_Toc161250462"/>
      <w:bookmarkStart w:id="158" w:name="_Toc161251883"/>
      <w:bookmarkStart w:id="159" w:name="_Toc161845177"/>
      <w:bookmarkStart w:id="160" w:name="_Toc161862779"/>
      <w:bookmarkStart w:id="161" w:name="_Toc161862880"/>
      <w:bookmarkStart w:id="162" w:name="_Toc161943446"/>
      <w:bookmarkEnd w:id="152"/>
      <w:bookmarkEnd w:id="153"/>
      <w:bookmarkEnd w:id="154"/>
      <w:bookmarkEnd w:id="155"/>
      <w:bookmarkEnd w:id="156"/>
      <w:bookmarkEnd w:id="157"/>
      <w:bookmarkEnd w:id="158"/>
      <w:bookmarkEnd w:id="159"/>
      <w:bookmarkEnd w:id="160"/>
      <w:bookmarkEnd w:id="161"/>
      <w:bookmarkEnd w:id="162"/>
    </w:p>
    <w:p w14:paraId="0394110F" w14:textId="70507610" w:rsidR="00F719B9" w:rsidRPr="00A20993" w:rsidRDefault="00000000" w:rsidP="00266A3E">
      <w:pPr>
        <w:pStyle w:val="11"/>
        <w:numPr>
          <w:ilvl w:val="1"/>
          <w:numId w:val="1"/>
        </w:numPr>
        <w:ind w:left="0" w:firstLineChars="0"/>
        <w:rPr>
          <w:rFonts w:hint="default"/>
          <w:color w:val="000000" w:themeColor="text1"/>
        </w:rPr>
      </w:pPr>
      <w:r w:rsidRPr="00A20993">
        <w:rPr>
          <w:color w:val="000000" w:themeColor="text1"/>
        </w:rPr>
        <w:t xml:space="preserve"> </w:t>
      </w:r>
      <w:bookmarkStart w:id="163" w:name="_Toc161943447"/>
      <w:commentRangeStart w:id="164"/>
      <w:r w:rsidRPr="00A20993">
        <w:rPr>
          <w:color w:val="000000" w:themeColor="text1"/>
        </w:rPr>
        <w:t>系统模块设计</w:t>
      </w:r>
      <w:commentRangeEnd w:id="164"/>
      <w:r w:rsidR="00901118" w:rsidRPr="00A20993">
        <w:rPr>
          <w:rStyle w:val="af2"/>
          <w:rFonts w:ascii="Times New Roman" w:eastAsia="宋体" w:hAnsi="Times New Roman" w:cs="Times New Roman" w:hint="default"/>
          <w:bCs w:val="0"/>
          <w:color w:val="000000" w:themeColor="text1"/>
        </w:rPr>
        <w:commentReference w:id="164"/>
      </w:r>
      <w:bookmarkEnd w:id="163"/>
    </w:p>
    <w:p w14:paraId="625F195E" w14:textId="2FAAD7C2" w:rsidR="00F719B9" w:rsidRPr="00A20993" w:rsidRDefault="00000000">
      <w:pPr>
        <w:pStyle w:val="30"/>
        <w:ind w:firstLineChars="0" w:firstLine="0"/>
        <w:rPr>
          <w:rFonts w:hint="default"/>
          <w:color w:val="000000" w:themeColor="text1"/>
        </w:rPr>
      </w:pPr>
      <w:bookmarkStart w:id="165" w:name="_Toc161943448"/>
      <w:r w:rsidRPr="00A20993">
        <w:rPr>
          <w:color w:val="000000" w:themeColor="text1"/>
        </w:rPr>
        <w:t>4.1.1</w:t>
      </w:r>
      <w:r w:rsidRPr="00A20993">
        <w:rPr>
          <w:rFonts w:hint="default"/>
          <w:color w:val="000000" w:themeColor="text1"/>
        </w:rPr>
        <w:t xml:space="preserve"> </w:t>
      </w:r>
      <w:r w:rsidR="00012C08" w:rsidRPr="00A20993">
        <w:rPr>
          <w:color w:val="000000" w:themeColor="text1"/>
        </w:rPr>
        <w:t>普通</w:t>
      </w:r>
      <w:r w:rsidRPr="00A20993">
        <w:rPr>
          <w:color w:val="000000" w:themeColor="text1"/>
        </w:rPr>
        <w:t>用户模块</w:t>
      </w:r>
      <w:bookmarkEnd w:id="165"/>
    </w:p>
    <w:p w14:paraId="216262D0" w14:textId="1248DD56" w:rsidR="00012C08" w:rsidRPr="00A20993" w:rsidRDefault="00012C08" w:rsidP="00827D93">
      <w:pPr>
        <w:pStyle w:val="21"/>
        <w:rPr>
          <w:color w:val="000000" w:themeColor="text1"/>
        </w:rPr>
      </w:pPr>
      <w:r w:rsidRPr="00A20993">
        <w:rPr>
          <w:rFonts w:hint="eastAsia"/>
          <w:color w:val="000000" w:themeColor="text1"/>
        </w:rPr>
        <w:t>所有用户都拥有的功能</w:t>
      </w:r>
      <w:r w:rsidRPr="00A20993">
        <w:rPr>
          <w:color w:val="000000" w:themeColor="text1"/>
        </w:rPr>
        <w:t>:</w:t>
      </w:r>
    </w:p>
    <w:p w14:paraId="37BF6835" w14:textId="40D196A4" w:rsidR="00827D93" w:rsidRPr="00A20993" w:rsidRDefault="00000000" w:rsidP="00827D93">
      <w:pPr>
        <w:pStyle w:val="21"/>
        <w:rPr>
          <w:color w:val="000000" w:themeColor="text1"/>
        </w:rPr>
      </w:pPr>
      <w:r w:rsidRPr="00A20993">
        <w:rPr>
          <w:rFonts w:hint="eastAsia"/>
          <w:color w:val="000000" w:themeColor="text1"/>
        </w:rPr>
        <w:t>（1）</w:t>
      </w:r>
      <w:r w:rsidR="00827D93" w:rsidRPr="00A20993">
        <w:rPr>
          <w:rFonts w:hint="eastAsia"/>
          <w:color w:val="000000" w:themeColor="text1"/>
        </w:rPr>
        <w:t>注册模块：可注册账号登录平台，注册账号为</w:t>
      </w:r>
      <w:r w:rsidR="004E6EED" w:rsidRPr="00A20993">
        <w:rPr>
          <w:rFonts w:hint="eastAsia"/>
          <w:color w:val="000000" w:themeColor="text1"/>
        </w:rPr>
        <w:t>家庭用户</w:t>
      </w:r>
      <w:r w:rsidR="00827D93" w:rsidRPr="00A20993">
        <w:rPr>
          <w:rFonts w:hint="eastAsia"/>
          <w:color w:val="000000" w:themeColor="text1"/>
        </w:rPr>
        <w:t>类型</w:t>
      </w:r>
      <w:r w:rsidR="00471170" w:rsidRPr="00A20993">
        <w:rPr>
          <w:rFonts w:hint="eastAsia"/>
          <w:color w:val="000000" w:themeColor="text1"/>
        </w:rPr>
        <w:t>，注册所需要的信息包括学号、用户名、密码、手机号码、Email，以及由班主任提供的班级代码。</w:t>
      </w:r>
    </w:p>
    <w:p w14:paraId="755D1415" w14:textId="68F98094" w:rsidR="00F719B9" w:rsidRPr="00A20993" w:rsidRDefault="00827D93">
      <w:pPr>
        <w:pStyle w:val="21"/>
        <w:rPr>
          <w:color w:val="000000" w:themeColor="text1"/>
        </w:rPr>
      </w:pPr>
      <w:r w:rsidRPr="00A20993">
        <w:rPr>
          <w:rFonts w:hint="eastAsia"/>
          <w:color w:val="000000" w:themeColor="text1"/>
        </w:rPr>
        <w:t>（2</w:t>
      </w:r>
      <w:r w:rsidRPr="00A20993">
        <w:rPr>
          <w:color w:val="000000" w:themeColor="text1"/>
        </w:rPr>
        <w:t>）</w:t>
      </w:r>
      <w:r w:rsidR="006E5A86" w:rsidRPr="00A20993">
        <w:rPr>
          <w:color w:val="000000" w:themeColor="text1"/>
        </w:rPr>
        <w:t>登录</w:t>
      </w:r>
      <w:r w:rsidR="006E5A86" w:rsidRPr="00A20993">
        <w:rPr>
          <w:rFonts w:hint="eastAsia"/>
          <w:color w:val="000000" w:themeColor="text1"/>
        </w:rPr>
        <w:t>模块：在用户</w:t>
      </w:r>
      <w:r w:rsidR="006E5A86" w:rsidRPr="00A20993">
        <w:rPr>
          <w:color w:val="000000" w:themeColor="text1"/>
        </w:rPr>
        <w:t>登录</w:t>
      </w:r>
      <w:r w:rsidR="006E5A86" w:rsidRPr="00A20993">
        <w:rPr>
          <w:rFonts w:hint="eastAsia"/>
          <w:color w:val="000000" w:themeColor="text1"/>
        </w:rPr>
        <w:t>时，系统</w:t>
      </w:r>
      <w:r w:rsidR="006E5A86" w:rsidRPr="00A20993">
        <w:rPr>
          <w:color w:val="000000" w:themeColor="text1"/>
        </w:rPr>
        <w:t>验证</w:t>
      </w:r>
      <w:r w:rsidR="006E5A86" w:rsidRPr="00A20993">
        <w:rPr>
          <w:rFonts w:hint="eastAsia"/>
          <w:color w:val="000000" w:themeColor="text1"/>
        </w:rPr>
        <w:t>邮箱和密码，验证用户类型，分配用户权限，用户可访问的</w:t>
      </w:r>
      <w:r w:rsidR="00471170" w:rsidRPr="00A20993">
        <w:rPr>
          <w:rFonts w:hint="eastAsia"/>
          <w:color w:val="000000" w:themeColor="text1"/>
        </w:rPr>
        <w:t>自己有权限访问的</w:t>
      </w:r>
      <w:r w:rsidR="006E5A86" w:rsidRPr="00A20993">
        <w:rPr>
          <w:rFonts w:hint="eastAsia"/>
          <w:color w:val="000000" w:themeColor="text1"/>
        </w:rPr>
        <w:t>页面</w:t>
      </w:r>
      <w:r w:rsidR="00471170" w:rsidRPr="00A20993">
        <w:rPr>
          <w:rFonts w:hint="eastAsia"/>
          <w:color w:val="000000" w:themeColor="text1"/>
        </w:rPr>
        <w:t>。</w:t>
      </w:r>
    </w:p>
    <w:p w14:paraId="07451190" w14:textId="6A78970A" w:rsidR="00827D93" w:rsidRPr="00A20993" w:rsidRDefault="00827D93" w:rsidP="00827D93">
      <w:pPr>
        <w:pStyle w:val="21"/>
        <w:rPr>
          <w:color w:val="000000" w:themeColor="text1"/>
        </w:rPr>
      </w:pPr>
      <w:r w:rsidRPr="00A20993">
        <w:rPr>
          <w:rFonts w:hint="eastAsia"/>
          <w:color w:val="000000" w:themeColor="text1"/>
        </w:rPr>
        <w:t>（</w:t>
      </w:r>
      <w:r w:rsidRPr="00A20993">
        <w:rPr>
          <w:color w:val="000000" w:themeColor="text1"/>
        </w:rPr>
        <w:t>3）</w:t>
      </w:r>
      <w:r w:rsidRPr="00A20993">
        <w:rPr>
          <w:rFonts w:hint="eastAsia"/>
          <w:color w:val="000000" w:themeColor="text1"/>
        </w:rPr>
        <w:t>签到功能：签到、签退</w:t>
      </w:r>
      <w:r w:rsidR="003C6004" w:rsidRPr="00A20993">
        <w:rPr>
          <w:rFonts w:hint="eastAsia"/>
          <w:color w:val="000000" w:themeColor="text1"/>
        </w:rPr>
        <w:t>。</w:t>
      </w:r>
    </w:p>
    <w:p w14:paraId="401C3B2C" w14:textId="67A341CA" w:rsidR="00012C08" w:rsidRPr="00A20993" w:rsidRDefault="00012C08" w:rsidP="00012C08">
      <w:pPr>
        <w:pStyle w:val="21"/>
        <w:rPr>
          <w:color w:val="000000" w:themeColor="text1"/>
        </w:rPr>
      </w:pPr>
      <w:r w:rsidRPr="00A20993">
        <w:rPr>
          <w:rFonts w:hint="eastAsia"/>
          <w:color w:val="000000" w:themeColor="text1"/>
        </w:rPr>
        <w:t>（4）通知栏：查看已经发布的通知</w:t>
      </w:r>
      <w:r w:rsidR="00471170" w:rsidRPr="00A20993">
        <w:rPr>
          <w:rFonts w:hint="eastAsia"/>
          <w:color w:val="000000" w:themeColor="text1"/>
        </w:rPr>
        <w:t>，不同级别的通知会显示出不同的颜色</w:t>
      </w:r>
    </w:p>
    <w:p w14:paraId="61478451" w14:textId="5C66EBBD" w:rsidR="00012C08" w:rsidRPr="00A20993" w:rsidRDefault="00012C08" w:rsidP="00012C08">
      <w:pPr>
        <w:pStyle w:val="21"/>
        <w:rPr>
          <w:color w:val="000000" w:themeColor="text1"/>
        </w:rPr>
      </w:pPr>
      <w:r w:rsidRPr="00A20993">
        <w:rPr>
          <w:rFonts w:hint="eastAsia"/>
          <w:color w:val="000000" w:themeColor="text1"/>
        </w:rPr>
        <w:t>（5）事项管理：本模块</w:t>
      </w:r>
      <w:r w:rsidR="00471170" w:rsidRPr="00A20993">
        <w:rPr>
          <w:rFonts w:hint="eastAsia"/>
          <w:color w:val="000000" w:themeColor="text1"/>
        </w:rPr>
        <w:t>具有多种用途</w:t>
      </w:r>
      <w:r w:rsidRPr="00A20993">
        <w:rPr>
          <w:rFonts w:hint="eastAsia"/>
          <w:color w:val="000000" w:themeColor="text1"/>
        </w:rPr>
        <w:t>，包括请假、讨论、</w:t>
      </w:r>
      <w:r w:rsidR="00471170" w:rsidRPr="00A20993">
        <w:rPr>
          <w:rFonts w:hint="eastAsia"/>
          <w:color w:val="000000" w:themeColor="text1"/>
        </w:rPr>
        <w:t>提问等等。</w:t>
      </w:r>
    </w:p>
    <w:p w14:paraId="555F5AF7" w14:textId="4B1C00AF" w:rsidR="00012C08" w:rsidRPr="00A20993" w:rsidRDefault="00471170" w:rsidP="00471170">
      <w:pPr>
        <w:pStyle w:val="21"/>
        <w:rPr>
          <w:color w:val="000000" w:themeColor="text1"/>
        </w:rPr>
      </w:pPr>
      <w:r w:rsidRPr="00A20993">
        <w:rPr>
          <w:rFonts w:hint="eastAsia"/>
          <w:color w:val="000000" w:themeColor="text1"/>
        </w:rPr>
        <w:t>（6）</w:t>
      </w:r>
      <w:r w:rsidR="00012C08" w:rsidRPr="00A20993">
        <w:rPr>
          <w:rFonts w:hint="eastAsia"/>
          <w:color w:val="000000" w:themeColor="text1"/>
        </w:rPr>
        <w:t>考核记录：查看所有考核</w:t>
      </w:r>
      <w:r w:rsidRPr="00A20993">
        <w:rPr>
          <w:rFonts w:hint="eastAsia"/>
          <w:color w:val="000000" w:themeColor="text1"/>
        </w:rPr>
        <w:t>内容</w:t>
      </w:r>
      <w:r w:rsidR="00012C08" w:rsidRPr="00A20993">
        <w:rPr>
          <w:rFonts w:hint="eastAsia"/>
          <w:color w:val="000000" w:themeColor="text1"/>
        </w:rPr>
        <w:t>及其对应的所有成员分数</w:t>
      </w:r>
      <w:r w:rsidRPr="00A20993">
        <w:rPr>
          <w:rFonts w:hint="eastAsia"/>
          <w:color w:val="000000" w:themeColor="text1"/>
        </w:rPr>
        <w:t>，</w:t>
      </w:r>
      <w:r w:rsidR="003C6004" w:rsidRPr="00A20993">
        <w:rPr>
          <w:rFonts w:hint="eastAsia"/>
          <w:color w:val="000000" w:themeColor="text1"/>
        </w:rPr>
        <w:t>不同等级的成绩进行分类，并用不同的颜色显示出来以便区分。</w:t>
      </w:r>
    </w:p>
    <w:p w14:paraId="27EF7557" w14:textId="62467B42" w:rsidR="00012C08" w:rsidRPr="00A20993" w:rsidRDefault="00640E5F" w:rsidP="00012C08">
      <w:pPr>
        <w:pStyle w:val="21"/>
        <w:rPr>
          <w:color w:val="000000" w:themeColor="text1"/>
        </w:rPr>
      </w:pPr>
      <w:r w:rsidRPr="00A20993">
        <w:rPr>
          <w:rFonts w:hint="eastAsia"/>
          <w:color w:val="000000" w:themeColor="text1"/>
        </w:rPr>
        <w:t>班主任</w:t>
      </w:r>
      <w:r w:rsidR="00012C08" w:rsidRPr="00A20993">
        <w:rPr>
          <w:rFonts w:hint="eastAsia"/>
          <w:color w:val="000000" w:themeColor="text1"/>
        </w:rPr>
        <w:t>用户拥有的</w:t>
      </w:r>
      <w:r w:rsidR="00B77038" w:rsidRPr="00A20993">
        <w:rPr>
          <w:rFonts w:hint="eastAsia"/>
          <w:color w:val="000000" w:themeColor="text1"/>
        </w:rPr>
        <w:t>额外</w:t>
      </w:r>
      <w:r w:rsidR="00012C08" w:rsidRPr="00A20993">
        <w:rPr>
          <w:rFonts w:hint="eastAsia"/>
          <w:color w:val="000000" w:themeColor="text1"/>
        </w:rPr>
        <w:t>功能</w:t>
      </w:r>
      <w:r w:rsidR="00012C08" w:rsidRPr="00A20993">
        <w:rPr>
          <w:color w:val="000000" w:themeColor="text1"/>
        </w:rPr>
        <w:t>:</w:t>
      </w:r>
    </w:p>
    <w:p w14:paraId="03187047" w14:textId="6C950E78" w:rsidR="00012C08" w:rsidRPr="00A20993" w:rsidRDefault="00012C08" w:rsidP="00012C08">
      <w:pPr>
        <w:pStyle w:val="21"/>
        <w:rPr>
          <w:color w:val="000000" w:themeColor="text1"/>
        </w:rPr>
      </w:pPr>
      <w:r w:rsidRPr="00A20993">
        <w:rPr>
          <w:rFonts w:hint="eastAsia"/>
          <w:color w:val="000000" w:themeColor="text1"/>
        </w:rPr>
        <w:t>（1）签到统计：</w:t>
      </w:r>
      <w:r w:rsidR="003E6923" w:rsidRPr="00A20993">
        <w:rPr>
          <w:rFonts w:hint="eastAsia"/>
          <w:color w:val="000000" w:themeColor="text1"/>
        </w:rPr>
        <w:t>柱</w:t>
      </w:r>
      <w:r w:rsidRPr="00A20993">
        <w:rPr>
          <w:rFonts w:hint="eastAsia"/>
          <w:color w:val="000000" w:themeColor="text1"/>
        </w:rPr>
        <w:t>状图显示签到总时长</w:t>
      </w:r>
      <w:r w:rsidR="003C6004" w:rsidRPr="00A20993">
        <w:rPr>
          <w:rFonts w:hint="eastAsia"/>
          <w:color w:val="000000" w:themeColor="text1"/>
        </w:rPr>
        <w:t>，让班主任一目了然考勤情况。</w:t>
      </w:r>
    </w:p>
    <w:p w14:paraId="6EC31131" w14:textId="0B2175B9" w:rsidR="00012C08" w:rsidRPr="00A20993" w:rsidRDefault="00012C08" w:rsidP="00012C08">
      <w:pPr>
        <w:pStyle w:val="21"/>
        <w:rPr>
          <w:color w:val="000000" w:themeColor="text1"/>
        </w:rPr>
      </w:pPr>
      <w:r w:rsidRPr="00A20993">
        <w:rPr>
          <w:rFonts w:hint="eastAsia"/>
          <w:color w:val="000000" w:themeColor="text1"/>
        </w:rPr>
        <w:t>（2）考核管理：发布考核，评定分数，</w:t>
      </w:r>
      <w:r w:rsidR="003C6004" w:rsidRPr="00A20993">
        <w:rPr>
          <w:rFonts w:hint="eastAsia"/>
          <w:color w:val="000000" w:themeColor="text1"/>
        </w:rPr>
        <w:t>对每个人</w:t>
      </w:r>
      <w:r w:rsidRPr="00A20993">
        <w:rPr>
          <w:rFonts w:hint="eastAsia"/>
          <w:color w:val="000000" w:themeColor="text1"/>
        </w:rPr>
        <w:t>写评语</w:t>
      </w:r>
      <w:r w:rsidR="003C6004" w:rsidRPr="00A20993">
        <w:rPr>
          <w:rFonts w:hint="eastAsia"/>
          <w:color w:val="000000" w:themeColor="text1"/>
        </w:rPr>
        <w:t>。</w:t>
      </w:r>
    </w:p>
    <w:p w14:paraId="4C0FFEB9" w14:textId="31F02434" w:rsidR="00012C08" w:rsidRPr="00A20993" w:rsidRDefault="00012C08" w:rsidP="00012C08">
      <w:pPr>
        <w:pStyle w:val="21"/>
        <w:rPr>
          <w:color w:val="000000" w:themeColor="text1"/>
        </w:rPr>
      </w:pPr>
      <w:r w:rsidRPr="00A20993">
        <w:rPr>
          <w:rFonts w:hint="eastAsia"/>
          <w:color w:val="000000" w:themeColor="text1"/>
        </w:rPr>
        <w:t>（3）班级管理：对班级信息管理</w:t>
      </w:r>
      <w:r w:rsidR="003C6004" w:rsidRPr="00A20993">
        <w:rPr>
          <w:rFonts w:hint="eastAsia"/>
          <w:color w:val="000000" w:themeColor="text1"/>
        </w:rPr>
        <w:t>。</w:t>
      </w:r>
    </w:p>
    <w:p w14:paraId="63ECBFB3" w14:textId="5D65D803" w:rsidR="00012C08" w:rsidRPr="00A20993" w:rsidRDefault="00012C08" w:rsidP="00012C08">
      <w:pPr>
        <w:pStyle w:val="21"/>
        <w:rPr>
          <w:color w:val="000000" w:themeColor="text1"/>
        </w:rPr>
      </w:pPr>
      <w:r w:rsidRPr="00A20993">
        <w:rPr>
          <w:rFonts w:hint="eastAsia"/>
          <w:color w:val="000000" w:themeColor="text1"/>
        </w:rPr>
        <w:t>（4）成员管理；修改成员信息，删除成员、查询成员，可设置成员类别</w:t>
      </w:r>
      <w:r w:rsidR="003C6004" w:rsidRPr="00A20993">
        <w:rPr>
          <w:rFonts w:hint="eastAsia"/>
          <w:color w:val="000000" w:themeColor="text1"/>
        </w:rPr>
        <w:t>。</w:t>
      </w:r>
    </w:p>
    <w:p w14:paraId="55C92B21" w14:textId="1950C33D" w:rsidR="00F719B9" w:rsidRPr="00A20993" w:rsidRDefault="00000000">
      <w:pPr>
        <w:pStyle w:val="30"/>
        <w:ind w:firstLineChars="0" w:firstLine="0"/>
        <w:rPr>
          <w:rFonts w:hint="default"/>
          <w:color w:val="000000" w:themeColor="text1"/>
        </w:rPr>
      </w:pPr>
      <w:bookmarkStart w:id="166" w:name="_Toc161943449"/>
      <w:r w:rsidRPr="00A20993">
        <w:rPr>
          <w:color w:val="000000" w:themeColor="text1"/>
        </w:rPr>
        <w:t>4.1.</w:t>
      </w:r>
      <w:r w:rsidR="00827D93" w:rsidRPr="00A20993">
        <w:rPr>
          <w:rFonts w:hint="default"/>
          <w:color w:val="000000" w:themeColor="text1"/>
        </w:rPr>
        <w:t>2</w:t>
      </w:r>
      <w:r w:rsidR="009A3FFD" w:rsidRPr="00A20993">
        <w:rPr>
          <w:color w:val="000000" w:themeColor="text1"/>
        </w:rPr>
        <w:t>超级管理员</w:t>
      </w:r>
      <w:r w:rsidRPr="00A20993">
        <w:rPr>
          <w:color w:val="000000" w:themeColor="text1"/>
        </w:rPr>
        <w:t>模块</w:t>
      </w:r>
      <w:bookmarkEnd w:id="166"/>
    </w:p>
    <w:p w14:paraId="2E2D6B94" w14:textId="40197725" w:rsidR="00471170" w:rsidRPr="00A20993" w:rsidRDefault="00471170">
      <w:pPr>
        <w:pStyle w:val="21"/>
        <w:rPr>
          <w:color w:val="000000" w:themeColor="text1"/>
        </w:rPr>
      </w:pPr>
      <w:r w:rsidRPr="00A20993">
        <w:rPr>
          <w:rFonts w:hint="eastAsia"/>
          <w:color w:val="000000" w:themeColor="text1"/>
        </w:rPr>
        <w:t>超级管理员模块</w:t>
      </w:r>
      <w:r w:rsidRPr="00A20993">
        <w:rPr>
          <w:color w:val="000000" w:themeColor="text1"/>
        </w:rPr>
        <w:t>是 Django 框架自带的管理功能，需要手动</w:t>
      </w:r>
      <w:r w:rsidRPr="00A20993">
        <w:rPr>
          <w:rFonts w:hint="eastAsia"/>
          <w:color w:val="000000" w:themeColor="text1"/>
        </w:rPr>
        <w:t>用代码</w:t>
      </w:r>
      <w:r w:rsidRPr="00A20993">
        <w:rPr>
          <w:color w:val="000000" w:themeColor="text1"/>
        </w:rPr>
        <w:t>注册</w:t>
      </w:r>
      <w:r w:rsidRPr="00A20993">
        <w:rPr>
          <w:rFonts w:hint="eastAsia"/>
          <w:color w:val="000000" w:themeColor="text1"/>
        </w:rPr>
        <w:t>，拥有最高权限。以下是超级管理员的基本模块：</w:t>
      </w:r>
    </w:p>
    <w:p w14:paraId="0B378484" w14:textId="271CC3CF" w:rsidR="00F719B9" w:rsidRPr="00A20993" w:rsidRDefault="00000000">
      <w:pPr>
        <w:pStyle w:val="21"/>
        <w:rPr>
          <w:color w:val="000000" w:themeColor="text1"/>
        </w:rPr>
      </w:pPr>
      <w:r w:rsidRPr="00A20993">
        <w:rPr>
          <w:rFonts w:hint="eastAsia"/>
          <w:color w:val="000000" w:themeColor="text1"/>
        </w:rPr>
        <w:t>（</w:t>
      </w:r>
      <w:r w:rsidRPr="00A20993">
        <w:rPr>
          <w:color w:val="000000" w:themeColor="text1"/>
        </w:rPr>
        <w:t>1</w:t>
      </w:r>
      <w:r w:rsidRPr="00A20993">
        <w:rPr>
          <w:rFonts w:hint="eastAsia"/>
          <w:color w:val="000000" w:themeColor="text1"/>
        </w:rPr>
        <w:t>）</w:t>
      </w:r>
      <w:r w:rsidR="006E5A86" w:rsidRPr="00A20993">
        <w:rPr>
          <w:color w:val="000000" w:themeColor="text1"/>
        </w:rPr>
        <w:t>登录</w:t>
      </w:r>
      <w:r w:rsidR="006E5A86" w:rsidRPr="00A20993">
        <w:rPr>
          <w:rFonts w:hint="eastAsia"/>
          <w:color w:val="000000" w:themeColor="text1"/>
        </w:rPr>
        <w:t>模块：系统验证用户名密码，访问后台所有数据</w:t>
      </w:r>
      <w:r w:rsidR="003C6004" w:rsidRPr="00A20993">
        <w:rPr>
          <w:rFonts w:hint="eastAsia"/>
          <w:color w:val="000000" w:themeColor="text1"/>
        </w:rPr>
        <w:t>。</w:t>
      </w:r>
    </w:p>
    <w:p w14:paraId="58E7DD3D" w14:textId="15909213" w:rsidR="006E5A86" w:rsidRPr="00A20993" w:rsidRDefault="006E5A86">
      <w:pPr>
        <w:pStyle w:val="21"/>
        <w:rPr>
          <w:color w:val="000000" w:themeColor="text1"/>
        </w:rPr>
      </w:pPr>
      <w:r w:rsidRPr="00A20993">
        <w:rPr>
          <w:rFonts w:hint="eastAsia"/>
          <w:color w:val="000000" w:themeColor="text1"/>
        </w:rPr>
        <w:t>（2）</w:t>
      </w:r>
      <w:r w:rsidR="00827D93" w:rsidRPr="00A20993">
        <w:rPr>
          <w:rFonts w:hint="eastAsia"/>
          <w:color w:val="000000" w:themeColor="text1"/>
        </w:rPr>
        <w:t>app模块：这是所有用户界面的数据，可被</w:t>
      </w:r>
      <w:r w:rsidR="009A3FFD" w:rsidRPr="00A20993">
        <w:rPr>
          <w:rFonts w:hint="eastAsia"/>
          <w:color w:val="000000" w:themeColor="text1"/>
        </w:rPr>
        <w:t>超级管理员</w:t>
      </w:r>
      <w:r w:rsidR="00827D93" w:rsidRPr="00A20993">
        <w:rPr>
          <w:rFonts w:hint="eastAsia"/>
          <w:color w:val="000000" w:themeColor="text1"/>
        </w:rPr>
        <w:t>操作</w:t>
      </w:r>
      <w:r w:rsidR="003C6004" w:rsidRPr="00A20993">
        <w:rPr>
          <w:rFonts w:hint="eastAsia"/>
          <w:color w:val="000000" w:themeColor="text1"/>
        </w:rPr>
        <w:t>。</w:t>
      </w:r>
    </w:p>
    <w:p w14:paraId="6DF35448" w14:textId="6640AD61" w:rsidR="001E391C" w:rsidRPr="00A20993" w:rsidRDefault="00827D93" w:rsidP="00827D93">
      <w:pPr>
        <w:pStyle w:val="21"/>
        <w:rPr>
          <w:color w:val="000000" w:themeColor="text1"/>
        </w:rPr>
      </w:pPr>
      <w:r w:rsidRPr="00A20993">
        <w:rPr>
          <w:rFonts w:hint="eastAsia"/>
          <w:color w:val="000000" w:themeColor="text1"/>
        </w:rPr>
        <w:t>（</w:t>
      </w:r>
      <w:r w:rsidRPr="00A20993">
        <w:rPr>
          <w:color w:val="000000" w:themeColor="text1"/>
        </w:rPr>
        <w:t>3</w:t>
      </w:r>
      <w:r w:rsidRPr="00A20993">
        <w:rPr>
          <w:rFonts w:hint="eastAsia"/>
          <w:color w:val="000000" w:themeColor="text1"/>
        </w:rPr>
        <w:t>）认证和授权：对该模块的用户进行添加、删除、授权</w:t>
      </w:r>
      <w:r w:rsidR="003C6004" w:rsidRPr="00A20993">
        <w:rPr>
          <w:rFonts w:hint="eastAsia"/>
          <w:color w:val="000000" w:themeColor="text1"/>
        </w:rPr>
        <w:t>。</w:t>
      </w:r>
    </w:p>
    <w:p w14:paraId="782894BF" w14:textId="2EC59661" w:rsidR="00F719B9" w:rsidRPr="00A20993" w:rsidRDefault="00000000">
      <w:pPr>
        <w:pStyle w:val="30"/>
        <w:ind w:firstLineChars="0" w:firstLine="0"/>
        <w:rPr>
          <w:rFonts w:hint="default"/>
          <w:color w:val="000000" w:themeColor="text1"/>
        </w:rPr>
      </w:pPr>
      <w:bookmarkStart w:id="167" w:name="_Toc161943450"/>
      <w:r w:rsidRPr="00A20993">
        <w:rPr>
          <w:color w:val="000000" w:themeColor="text1"/>
        </w:rPr>
        <w:t>4.1.</w:t>
      </w:r>
      <w:r w:rsidR="00827D93" w:rsidRPr="00A20993">
        <w:rPr>
          <w:rFonts w:hint="default"/>
          <w:color w:val="000000" w:themeColor="text1"/>
        </w:rPr>
        <w:t>3</w:t>
      </w:r>
      <w:r w:rsidRPr="00A20993">
        <w:rPr>
          <w:color w:val="000000" w:themeColor="text1"/>
        </w:rPr>
        <w:t>系统功能模块图</w:t>
      </w:r>
      <w:bookmarkEnd w:id="167"/>
    </w:p>
    <w:p w14:paraId="47DF4D7C" w14:textId="4AEDD24E" w:rsidR="00F719B9" w:rsidRPr="00A20993" w:rsidRDefault="00000000">
      <w:pPr>
        <w:pStyle w:val="21"/>
        <w:rPr>
          <w:color w:val="000000" w:themeColor="text1"/>
        </w:rPr>
      </w:pPr>
      <w:r w:rsidRPr="00A20993">
        <w:rPr>
          <w:color w:val="000000" w:themeColor="text1"/>
        </w:rPr>
        <w:t>本系统设计为前</w:t>
      </w:r>
      <w:r w:rsidRPr="00A20993">
        <w:rPr>
          <w:rFonts w:hint="eastAsia"/>
          <w:color w:val="000000" w:themeColor="text1"/>
        </w:rPr>
        <w:t>台</w:t>
      </w:r>
      <w:r w:rsidRPr="00A20993">
        <w:rPr>
          <w:color w:val="000000" w:themeColor="text1"/>
        </w:rPr>
        <w:t>和</w:t>
      </w:r>
      <w:r w:rsidR="006E5A86" w:rsidRPr="00A20993">
        <w:rPr>
          <w:rFonts w:hint="eastAsia"/>
          <w:color w:val="000000" w:themeColor="text1"/>
        </w:rPr>
        <w:t>超级后台</w:t>
      </w:r>
      <w:r w:rsidRPr="00A20993">
        <w:rPr>
          <w:rFonts w:hint="eastAsia"/>
          <w:color w:val="000000" w:themeColor="text1"/>
        </w:rPr>
        <w:t>两个模块</w:t>
      </w:r>
      <w:r w:rsidRPr="00A20993">
        <w:rPr>
          <w:color w:val="000000" w:themeColor="text1"/>
        </w:rPr>
        <w:t>，前</w:t>
      </w:r>
      <w:r w:rsidRPr="00A20993">
        <w:rPr>
          <w:rFonts w:hint="eastAsia"/>
          <w:color w:val="000000" w:themeColor="text1"/>
        </w:rPr>
        <w:t>台</w:t>
      </w:r>
      <w:r w:rsidR="006E5A86" w:rsidRPr="00A20993">
        <w:rPr>
          <w:rFonts w:hint="eastAsia"/>
          <w:color w:val="000000" w:themeColor="text1"/>
        </w:rPr>
        <w:t>可供</w:t>
      </w:r>
      <w:r w:rsidR="00640E5F" w:rsidRPr="00A20993">
        <w:rPr>
          <w:rFonts w:hint="eastAsia"/>
          <w:color w:val="000000" w:themeColor="text1"/>
        </w:rPr>
        <w:t>班主任</w:t>
      </w:r>
      <w:r w:rsidR="006E5A86" w:rsidRPr="00A20993">
        <w:rPr>
          <w:rFonts w:hint="eastAsia"/>
          <w:color w:val="000000" w:themeColor="text1"/>
        </w:rPr>
        <w:t>、</w:t>
      </w:r>
      <w:r w:rsidR="00A95CE6" w:rsidRPr="00A20993">
        <w:rPr>
          <w:rFonts w:hint="eastAsia"/>
          <w:color w:val="000000" w:themeColor="text1"/>
        </w:rPr>
        <w:t>家庭用户</w:t>
      </w:r>
      <w:r w:rsidR="006E5A86" w:rsidRPr="00A20993">
        <w:rPr>
          <w:rFonts w:hint="eastAsia"/>
          <w:color w:val="000000" w:themeColor="text1"/>
        </w:rPr>
        <w:t>访问，这</w:t>
      </w:r>
      <w:r w:rsidR="003C6004" w:rsidRPr="00A20993">
        <w:rPr>
          <w:rFonts w:hint="eastAsia"/>
          <w:color w:val="000000" w:themeColor="text1"/>
        </w:rPr>
        <w:t>两</w:t>
      </w:r>
      <w:r w:rsidR="006E5A86" w:rsidRPr="00A20993">
        <w:rPr>
          <w:rFonts w:hint="eastAsia"/>
          <w:color w:val="000000" w:themeColor="text1"/>
        </w:rPr>
        <w:t>种用户的类别不同，所拥有的功能不</w:t>
      </w:r>
      <w:r w:rsidR="00A31883" w:rsidRPr="00A20993">
        <w:rPr>
          <w:rFonts w:hint="eastAsia"/>
          <w:color w:val="000000" w:themeColor="text1"/>
        </w:rPr>
        <w:t>同</w:t>
      </w:r>
      <w:r w:rsidR="00A20993" w:rsidRPr="00A20993">
        <w:rPr>
          <w:rFonts w:hint="eastAsia"/>
          <w:color w:val="000000" w:themeColor="text1"/>
        </w:rPr>
        <w:t>。</w:t>
      </w:r>
      <w:r w:rsidR="006E5A86" w:rsidRPr="00A20993">
        <w:rPr>
          <w:rFonts w:hint="eastAsia"/>
          <w:color w:val="000000" w:themeColor="text1"/>
        </w:rPr>
        <w:t>超级管理</w:t>
      </w:r>
      <w:r w:rsidR="00A31883" w:rsidRPr="00A20993">
        <w:rPr>
          <w:rFonts w:hint="eastAsia"/>
          <w:color w:val="000000" w:themeColor="text1"/>
        </w:rPr>
        <w:t>功能是 django框架自带功能，需要在后端代码进行注册</w:t>
      </w:r>
      <w:r w:rsidR="006E5A86" w:rsidRPr="00A20993">
        <w:rPr>
          <w:rFonts w:hint="eastAsia"/>
          <w:color w:val="000000" w:themeColor="text1"/>
        </w:rPr>
        <w:t>配置</w:t>
      </w:r>
      <w:r w:rsidR="00A31883" w:rsidRPr="00A20993">
        <w:rPr>
          <w:rFonts w:hint="eastAsia"/>
          <w:color w:val="000000" w:themeColor="text1"/>
        </w:rPr>
        <w:t>才能正常使用</w:t>
      </w:r>
      <w:r w:rsidR="006E5A86" w:rsidRPr="00A20993">
        <w:rPr>
          <w:rFonts w:hint="eastAsia"/>
          <w:color w:val="000000" w:themeColor="text1"/>
        </w:rPr>
        <w:t>，拥有所有界面数据的添加、</w:t>
      </w:r>
      <w:r w:rsidR="006E5A86" w:rsidRPr="00A20993">
        <w:rPr>
          <w:rFonts w:hint="eastAsia"/>
          <w:color w:val="000000" w:themeColor="text1"/>
        </w:rPr>
        <w:lastRenderedPageBreak/>
        <w:t>删除、编辑、查询，对</w:t>
      </w:r>
      <w:r w:rsidR="009A3FFD" w:rsidRPr="00A20993">
        <w:rPr>
          <w:rFonts w:hint="eastAsia"/>
          <w:color w:val="000000" w:themeColor="text1"/>
        </w:rPr>
        <w:t>超级管理员</w:t>
      </w:r>
      <w:r w:rsidR="006E5A86" w:rsidRPr="00A20993">
        <w:rPr>
          <w:rFonts w:hint="eastAsia"/>
          <w:color w:val="000000" w:themeColor="text1"/>
        </w:rPr>
        <w:t>进行授权。</w:t>
      </w:r>
      <w:r w:rsidR="00A31883" w:rsidRPr="00A20993">
        <w:rPr>
          <w:rFonts w:hint="eastAsia"/>
          <w:color w:val="000000" w:themeColor="text1"/>
        </w:rPr>
        <w:t>全部功能</w:t>
      </w:r>
      <w:r w:rsidR="000E3F6A" w:rsidRPr="00A20993">
        <w:rPr>
          <w:rFonts w:hint="eastAsia"/>
          <w:color w:val="000000" w:themeColor="text1"/>
        </w:rPr>
        <w:t>如图4</w:t>
      </w:r>
      <w:r w:rsidR="000E3F6A" w:rsidRPr="00A20993">
        <w:rPr>
          <w:color w:val="000000" w:themeColor="text1"/>
        </w:rPr>
        <w:t>-1</w:t>
      </w:r>
      <w:r w:rsidR="003139A5" w:rsidRPr="00A20993">
        <w:rPr>
          <w:rFonts w:hint="eastAsia"/>
          <w:color w:val="000000" w:themeColor="text1"/>
        </w:rPr>
        <w:t>所示。</w:t>
      </w:r>
      <w:r w:rsidR="003139A5" w:rsidRPr="00A20993">
        <w:rPr>
          <w:color w:val="000000" w:themeColor="text1"/>
        </w:rPr>
        <w:t>登录程序流程图</w:t>
      </w:r>
      <w:r w:rsidR="003139A5" w:rsidRPr="00A20993">
        <w:rPr>
          <w:rFonts w:hint="eastAsia"/>
          <w:color w:val="000000" w:themeColor="text1"/>
        </w:rPr>
        <w:t>如图4-2所示。</w:t>
      </w:r>
    </w:p>
    <w:p w14:paraId="752BAF23" w14:textId="2401325B" w:rsidR="003139A5" w:rsidRPr="00A20993" w:rsidRDefault="00830910">
      <w:pPr>
        <w:widowControl/>
        <w:jc w:val="left"/>
        <w:rPr>
          <w:rFonts w:ascii="黑体" w:eastAsia="黑体" w:hAnsi="宋体" w:cs="黑体"/>
          <w:color w:val="000000" w:themeColor="text1"/>
          <w:kern w:val="0"/>
          <w:sz w:val="24"/>
          <w:lang w:bidi="ar"/>
        </w:rPr>
      </w:pPr>
      <w:r w:rsidRPr="00A20993">
        <w:rPr>
          <w:rFonts w:ascii="黑体" w:eastAsia="黑体" w:hAnsi="黑体" w:cs="黑体"/>
          <w:noProof/>
          <w:color w:val="000000" w:themeColor="text1"/>
        </w:rPr>
        <w:drawing>
          <wp:inline distT="0" distB="0" distL="0" distR="0" wp14:anchorId="20D66907" wp14:editId="274BDA44">
            <wp:extent cx="5274310" cy="2399030"/>
            <wp:effectExtent l="0" t="0" r="0" b="1270"/>
            <wp:docPr id="46261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7140" name=""/>
                    <pic:cNvPicPr/>
                  </pic:nvPicPr>
                  <pic:blipFill>
                    <a:blip r:embed="rId25"/>
                    <a:stretch>
                      <a:fillRect/>
                    </a:stretch>
                  </pic:blipFill>
                  <pic:spPr>
                    <a:xfrm>
                      <a:off x="0" y="0"/>
                      <a:ext cx="5274310" cy="2399030"/>
                    </a:xfrm>
                    <a:prstGeom prst="rect">
                      <a:avLst/>
                    </a:prstGeom>
                  </pic:spPr>
                </pic:pic>
              </a:graphicData>
            </a:graphic>
          </wp:inline>
        </w:drawing>
      </w:r>
    </w:p>
    <w:p w14:paraId="5E4533AF" w14:textId="046839C3" w:rsidR="00F719B9" w:rsidRPr="00A20993" w:rsidRDefault="00000000">
      <w:pPr>
        <w:spacing w:line="25" w:lineRule="atLeast"/>
        <w:ind w:firstLineChars="200" w:firstLine="420"/>
        <w:jc w:val="center"/>
        <w:rPr>
          <w:rFonts w:ascii="黑体" w:eastAsia="黑体" w:hAnsi="黑体" w:cs="黑体"/>
          <w:color w:val="000000" w:themeColor="text1"/>
        </w:rPr>
      </w:pPr>
      <w:r w:rsidRPr="00A20993">
        <w:rPr>
          <w:rFonts w:ascii="黑体" w:eastAsia="黑体" w:hAnsi="黑体" w:cs="黑体" w:hint="eastAsia"/>
          <w:color w:val="000000" w:themeColor="text1"/>
        </w:rPr>
        <w:t>图4-1 系统功能模块图</w:t>
      </w:r>
    </w:p>
    <w:p w14:paraId="56CBFC43" w14:textId="77777777" w:rsidR="003139A5" w:rsidRPr="00A20993" w:rsidRDefault="003139A5" w:rsidP="003139A5">
      <w:pPr>
        <w:rPr>
          <w:color w:val="000000" w:themeColor="text1"/>
        </w:rPr>
      </w:pPr>
      <w:r w:rsidRPr="00A20993">
        <w:rPr>
          <w:noProof/>
          <w:color w:val="000000" w:themeColor="text1"/>
        </w:rPr>
        <w:drawing>
          <wp:inline distT="0" distB="0" distL="0" distR="0" wp14:anchorId="1D06B426" wp14:editId="2539E994">
            <wp:extent cx="5759450" cy="3255645"/>
            <wp:effectExtent l="0" t="0" r="6350" b="0"/>
            <wp:docPr id="1891617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7384" name="图片 18916173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255645"/>
                    </a:xfrm>
                    <a:prstGeom prst="rect">
                      <a:avLst/>
                    </a:prstGeom>
                  </pic:spPr>
                </pic:pic>
              </a:graphicData>
            </a:graphic>
          </wp:inline>
        </w:drawing>
      </w:r>
    </w:p>
    <w:p w14:paraId="6A997ABE" w14:textId="3EC9B135" w:rsidR="003139A5" w:rsidRPr="00A20993" w:rsidRDefault="003139A5" w:rsidP="003139A5">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Pr="00A20993">
        <w:rPr>
          <w:rFonts w:ascii="黑体" w:eastAsia="黑体" w:hAnsi="黑体" w:hint="eastAsia"/>
          <w:color w:val="000000" w:themeColor="text1"/>
          <w:szCs w:val="21"/>
        </w:rPr>
        <w:t>4</w:t>
      </w:r>
      <w:r w:rsidRPr="00A20993">
        <w:rPr>
          <w:rFonts w:ascii="黑体" w:eastAsia="黑体" w:hAnsi="黑体"/>
          <w:color w:val="000000" w:themeColor="text1"/>
          <w:szCs w:val="21"/>
        </w:rPr>
        <w:t>-</w:t>
      </w:r>
      <w:r w:rsidRPr="00A20993">
        <w:rPr>
          <w:rFonts w:ascii="黑体" w:eastAsia="黑体" w:hAnsi="黑体" w:hint="eastAsia"/>
          <w:color w:val="000000" w:themeColor="text1"/>
          <w:szCs w:val="21"/>
        </w:rPr>
        <w:t>2</w:t>
      </w:r>
      <w:r w:rsidRPr="00A20993">
        <w:rPr>
          <w:rFonts w:ascii="黑体" w:eastAsia="黑体" w:hAnsi="黑体"/>
          <w:color w:val="000000" w:themeColor="text1"/>
          <w:szCs w:val="21"/>
        </w:rPr>
        <w:t xml:space="preserve"> 登录程序流程图</w:t>
      </w:r>
    </w:p>
    <w:p w14:paraId="556A72D0" w14:textId="77777777" w:rsidR="003139A5" w:rsidRPr="00A20993" w:rsidRDefault="003139A5" w:rsidP="003139A5">
      <w:pPr>
        <w:spacing w:line="25" w:lineRule="atLeast"/>
        <w:ind w:firstLineChars="200" w:firstLine="480"/>
        <w:rPr>
          <w:rFonts w:ascii="宋体" w:eastAsia="黑体" w:hAnsi="宋体" w:cs="宋体"/>
          <w:bCs/>
          <w:color w:val="000000" w:themeColor="text1"/>
          <w:sz w:val="24"/>
        </w:rPr>
      </w:pPr>
    </w:p>
    <w:p w14:paraId="1FDCB9BC" w14:textId="77777777" w:rsidR="00F719B9" w:rsidRPr="00A20993" w:rsidRDefault="00000000">
      <w:pPr>
        <w:pStyle w:val="11"/>
        <w:numPr>
          <w:ilvl w:val="1"/>
          <w:numId w:val="1"/>
        </w:numPr>
        <w:ind w:firstLineChars="0" w:firstLine="560"/>
        <w:rPr>
          <w:rFonts w:hint="default"/>
          <w:color w:val="000000" w:themeColor="text1"/>
        </w:rPr>
      </w:pPr>
      <w:r w:rsidRPr="00A20993">
        <w:rPr>
          <w:color w:val="000000" w:themeColor="text1"/>
        </w:rPr>
        <w:t xml:space="preserve"> </w:t>
      </w:r>
      <w:bookmarkStart w:id="168" w:name="_Toc161943451"/>
      <w:r w:rsidRPr="00A20993">
        <w:rPr>
          <w:color w:val="000000" w:themeColor="text1"/>
        </w:rPr>
        <w:t>数据库设计</w:t>
      </w:r>
      <w:bookmarkEnd w:id="168"/>
    </w:p>
    <w:p w14:paraId="71CE301E" w14:textId="77777777" w:rsidR="00F719B9" w:rsidRPr="00A20993" w:rsidRDefault="00000000">
      <w:pPr>
        <w:pStyle w:val="30"/>
        <w:numPr>
          <w:ilvl w:val="2"/>
          <w:numId w:val="1"/>
        </w:numPr>
        <w:ind w:firstLineChars="0" w:firstLine="480"/>
        <w:rPr>
          <w:rFonts w:hint="default"/>
          <w:color w:val="000000" w:themeColor="text1"/>
        </w:rPr>
      </w:pPr>
      <w:r w:rsidRPr="00A20993">
        <w:rPr>
          <w:color w:val="000000" w:themeColor="text1"/>
        </w:rPr>
        <w:t xml:space="preserve"> </w:t>
      </w:r>
      <w:bookmarkStart w:id="169" w:name="_Toc161943452"/>
      <w:r w:rsidRPr="00A20993">
        <w:rPr>
          <w:color w:val="000000" w:themeColor="text1"/>
        </w:rPr>
        <w:t>数据库设计原则</w:t>
      </w:r>
      <w:bookmarkEnd w:id="169"/>
    </w:p>
    <w:p w14:paraId="54491BF7" w14:textId="1FB06F2C" w:rsidR="006033AD" w:rsidRPr="00A20993" w:rsidRDefault="006033AD" w:rsidP="006033AD">
      <w:pPr>
        <w:pStyle w:val="21"/>
        <w:rPr>
          <w:color w:val="000000" w:themeColor="text1"/>
        </w:rPr>
      </w:pPr>
      <w:r w:rsidRPr="00A20993">
        <w:rPr>
          <w:rFonts w:hint="eastAsia"/>
          <w:color w:val="000000" w:themeColor="text1"/>
        </w:rPr>
        <w:t>数据库,顾名思义是用来存放数据的一个仓库，数据按照其特有的规律被</w:t>
      </w:r>
      <w:r w:rsidR="003C79DA" w:rsidRPr="00A20993">
        <w:rPr>
          <w:rFonts w:hint="eastAsia"/>
          <w:color w:val="000000" w:themeColor="text1"/>
        </w:rPr>
        <w:t>我</w:t>
      </w:r>
      <w:r w:rsidRPr="00A20993">
        <w:rPr>
          <w:rFonts w:hint="eastAsia"/>
          <w:color w:val="000000" w:themeColor="text1"/>
        </w:rPr>
        <w:t>放置在计算机的储存中，可以有效实现对很多数据的存储，也能消除不同客户因</w:t>
      </w:r>
      <w:r w:rsidRPr="00A20993">
        <w:rPr>
          <w:rFonts w:hint="eastAsia"/>
          <w:color w:val="000000" w:themeColor="text1"/>
        </w:rPr>
        <w:lastRenderedPageBreak/>
        <w:t>为实际需求不同带来的影响,可以满足</w:t>
      </w:r>
      <w:r w:rsidR="00D5371A" w:rsidRPr="00A20993">
        <w:rPr>
          <w:rFonts w:hint="eastAsia"/>
          <w:color w:val="000000" w:themeColor="text1"/>
        </w:rPr>
        <w:t>家校通</w:t>
      </w:r>
      <w:r w:rsidRPr="00A20993">
        <w:rPr>
          <w:rFonts w:hint="eastAsia"/>
          <w:color w:val="000000" w:themeColor="text1"/>
        </w:rPr>
        <w:t>的基本处理要求。</w:t>
      </w:r>
    </w:p>
    <w:p w14:paraId="4C6C01CB" w14:textId="037A6341" w:rsidR="006033AD" w:rsidRPr="00A20993" w:rsidRDefault="006033AD" w:rsidP="006033AD">
      <w:pPr>
        <w:pStyle w:val="21"/>
        <w:rPr>
          <w:color w:val="000000" w:themeColor="text1"/>
        </w:rPr>
      </w:pPr>
      <w:r w:rsidRPr="00A20993">
        <w:rPr>
          <w:rFonts w:hint="eastAsia"/>
          <w:color w:val="000000" w:themeColor="text1"/>
        </w:rPr>
        <w:t>数据库设计实际上就是对项目设计的一个整体规划，因为数据库的设计要从全局的角度考虑，而且数据库中表的结构都是与程序紧密相关的，如果数据库设计如果没有到位，程序的设计也会受到一定的影响。</w:t>
      </w:r>
    </w:p>
    <w:p w14:paraId="2C75931C" w14:textId="2A970CBB" w:rsidR="00F719B9" w:rsidRPr="00A20993" w:rsidRDefault="00000000">
      <w:pPr>
        <w:pStyle w:val="30"/>
        <w:numPr>
          <w:ilvl w:val="2"/>
          <w:numId w:val="1"/>
        </w:numPr>
        <w:ind w:firstLineChars="0" w:firstLine="480"/>
        <w:rPr>
          <w:rFonts w:hint="default"/>
          <w:color w:val="000000" w:themeColor="text1"/>
        </w:rPr>
      </w:pPr>
      <w:bookmarkStart w:id="170" w:name="_Toc161943453"/>
      <w:r w:rsidRPr="00A20993">
        <w:rPr>
          <w:color w:val="000000" w:themeColor="text1"/>
        </w:rPr>
        <w:t>数据库</w:t>
      </w:r>
      <w:r w:rsidR="006033AD" w:rsidRPr="00A20993">
        <w:rPr>
          <w:color w:val="000000" w:themeColor="text1"/>
        </w:rPr>
        <w:t>设计</w:t>
      </w:r>
      <w:bookmarkEnd w:id="170"/>
    </w:p>
    <w:p w14:paraId="59CCF80C" w14:textId="5373A993" w:rsidR="00F719B9" w:rsidRPr="00A20993" w:rsidRDefault="00000000">
      <w:pPr>
        <w:pStyle w:val="21"/>
        <w:rPr>
          <w:color w:val="000000" w:themeColor="text1"/>
        </w:rPr>
      </w:pPr>
      <w:r w:rsidRPr="00A20993">
        <w:rPr>
          <w:color w:val="000000" w:themeColor="text1"/>
        </w:rPr>
        <w:t>根据需求分析，</w:t>
      </w:r>
      <w:r w:rsidR="006033AD" w:rsidRPr="00A20993">
        <w:rPr>
          <w:rFonts w:hint="eastAsia"/>
          <w:color w:val="000000" w:themeColor="text1"/>
        </w:rPr>
        <w:t>设计了八张表来存储数据，E</w:t>
      </w:r>
      <w:r w:rsidR="00632B52" w:rsidRPr="00A20993">
        <w:rPr>
          <w:rFonts w:hint="eastAsia"/>
          <w:color w:val="000000" w:themeColor="text1"/>
        </w:rPr>
        <w:t>-</w:t>
      </w:r>
      <w:r w:rsidR="006033AD" w:rsidRPr="00A20993">
        <w:rPr>
          <w:rFonts w:hint="eastAsia"/>
          <w:color w:val="000000" w:themeColor="text1"/>
        </w:rPr>
        <w:t>R图如图</w:t>
      </w:r>
      <w:r w:rsidR="006033AD" w:rsidRPr="00A20993">
        <w:rPr>
          <w:color w:val="000000" w:themeColor="text1"/>
        </w:rPr>
        <w:t>4</w:t>
      </w:r>
      <w:r w:rsidR="006033AD" w:rsidRPr="00A20993">
        <w:rPr>
          <w:rFonts w:hint="eastAsia"/>
          <w:color w:val="000000" w:themeColor="text1"/>
        </w:rPr>
        <w:t>-</w:t>
      </w:r>
      <w:r w:rsidR="003C6004" w:rsidRPr="00A20993">
        <w:rPr>
          <w:rFonts w:hint="eastAsia"/>
          <w:color w:val="000000" w:themeColor="text1"/>
        </w:rPr>
        <w:t>3</w:t>
      </w:r>
      <w:r w:rsidR="006033AD" w:rsidRPr="00A20993">
        <w:rPr>
          <w:rFonts w:hint="eastAsia"/>
          <w:color w:val="000000" w:themeColor="text1"/>
        </w:rPr>
        <w:t>所示</w:t>
      </w:r>
    </w:p>
    <w:p w14:paraId="7A2E0F65" w14:textId="05842C8B" w:rsidR="00F719B9" w:rsidRPr="00A20993" w:rsidRDefault="00860799">
      <w:pPr>
        <w:rPr>
          <w:color w:val="000000" w:themeColor="text1"/>
          <w:sz w:val="24"/>
        </w:rPr>
      </w:pPr>
      <w:r w:rsidRPr="00A20993">
        <w:rPr>
          <w:noProof/>
          <w:color w:val="000000" w:themeColor="text1"/>
          <w:lang w:val="zh-CN"/>
        </w:rPr>
        <w:drawing>
          <wp:inline distT="0" distB="0" distL="0" distR="0" wp14:anchorId="3AAD7F1A" wp14:editId="3CC9E451">
            <wp:extent cx="5274310" cy="2548890"/>
            <wp:effectExtent l="0" t="0" r="0" b="3810"/>
            <wp:docPr id="1224673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3120" name="图片 12246731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48890"/>
                    </a:xfrm>
                    <a:prstGeom prst="rect">
                      <a:avLst/>
                    </a:prstGeom>
                  </pic:spPr>
                </pic:pic>
              </a:graphicData>
            </a:graphic>
          </wp:inline>
        </w:drawing>
      </w:r>
    </w:p>
    <w:p w14:paraId="11E8BEA0" w14:textId="3CC92EDB" w:rsidR="00632B52" w:rsidRPr="00A20993" w:rsidRDefault="00632B52" w:rsidP="00632B52">
      <w:pPr>
        <w:jc w:val="center"/>
        <w:rPr>
          <w:rFonts w:ascii="黑体" w:eastAsia="黑体" w:hAnsi="黑体" w:cs="黑体"/>
          <w:color w:val="000000" w:themeColor="text1"/>
        </w:rPr>
      </w:pPr>
      <w:r w:rsidRPr="00A20993">
        <w:rPr>
          <w:rFonts w:ascii="黑体" w:eastAsia="黑体" w:hAnsi="黑体" w:cs="黑体" w:hint="eastAsia"/>
          <w:color w:val="000000" w:themeColor="text1"/>
        </w:rPr>
        <w:t>图4-</w:t>
      </w:r>
      <w:r w:rsidR="003C6004" w:rsidRPr="00A20993">
        <w:rPr>
          <w:rFonts w:ascii="黑体" w:eastAsia="黑体" w:hAnsi="黑体" w:cs="黑体" w:hint="eastAsia"/>
          <w:color w:val="000000" w:themeColor="text1"/>
        </w:rPr>
        <w:t>3</w:t>
      </w:r>
      <w:r w:rsidR="00860799" w:rsidRPr="00A20993">
        <w:rPr>
          <w:rFonts w:ascii="黑体" w:eastAsia="黑体" w:hAnsi="黑体" w:cs="黑体" w:hint="eastAsia"/>
          <w:color w:val="000000" w:themeColor="text1"/>
        </w:rPr>
        <w:t>（a）</w:t>
      </w:r>
      <w:r w:rsidRPr="00A20993">
        <w:rPr>
          <w:rFonts w:ascii="黑体" w:eastAsia="黑体" w:hAnsi="黑体" w:cs="黑体" w:hint="eastAsia"/>
          <w:color w:val="000000" w:themeColor="text1"/>
        </w:rPr>
        <w:t xml:space="preserve"> 系统 E-R 图</w:t>
      </w:r>
    </w:p>
    <w:p w14:paraId="1DA68A84" w14:textId="0E67CA85" w:rsidR="00860799" w:rsidRPr="00A20993" w:rsidRDefault="00860799" w:rsidP="00860799">
      <w:pPr>
        <w:rPr>
          <w:rStyle w:val="af2"/>
          <w:color w:val="000000" w:themeColor="text1"/>
        </w:rPr>
      </w:pPr>
      <w:r w:rsidRPr="00A20993">
        <w:rPr>
          <w:rFonts w:hint="eastAsia"/>
          <w:noProof/>
          <w:color w:val="000000" w:themeColor="text1"/>
          <w:szCs w:val="21"/>
        </w:rPr>
        <w:drawing>
          <wp:inline distT="0" distB="0" distL="0" distR="0" wp14:anchorId="3ED1133A" wp14:editId="015BE0C0">
            <wp:extent cx="5274310" cy="2458720"/>
            <wp:effectExtent l="0" t="0" r="0" b="5080"/>
            <wp:docPr id="2711510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1036" name="图片 2711510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58720"/>
                    </a:xfrm>
                    <a:prstGeom prst="rect">
                      <a:avLst/>
                    </a:prstGeom>
                  </pic:spPr>
                </pic:pic>
              </a:graphicData>
            </a:graphic>
          </wp:inline>
        </w:drawing>
      </w:r>
    </w:p>
    <w:p w14:paraId="299942C5" w14:textId="23A8969D" w:rsidR="00860799" w:rsidRPr="00A20993" w:rsidRDefault="00860799" w:rsidP="00860799">
      <w:pPr>
        <w:jc w:val="center"/>
        <w:rPr>
          <w:rFonts w:ascii="黑体" w:eastAsia="黑体" w:hAnsi="黑体" w:cs="黑体"/>
          <w:color w:val="000000" w:themeColor="text1"/>
        </w:rPr>
      </w:pPr>
      <w:r w:rsidRPr="00A20993">
        <w:rPr>
          <w:rFonts w:ascii="黑体" w:eastAsia="黑体" w:hAnsi="黑体" w:cs="黑体" w:hint="eastAsia"/>
          <w:color w:val="000000" w:themeColor="text1"/>
        </w:rPr>
        <w:t>图4-</w:t>
      </w:r>
      <w:r w:rsidR="003C6004" w:rsidRPr="00A20993">
        <w:rPr>
          <w:rFonts w:ascii="黑体" w:eastAsia="黑体" w:hAnsi="黑体" w:cs="黑体" w:hint="eastAsia"/>
          <w:color w:val="000000" w:themeColor="text1"/>
        </w:rPr>
        <w:t>3</w:t>
      </w:r>
      <w:r w:rsidRPr="00A20993">
        <w:rPr>
          <w:rFonts w:ascii="黑体" w:eastAsia="黑体" w:hAnsi="黑体" w:cs="黑体" w:hint="eastAsia"/>
          <w:color w:val="000000" w:themeColor="text1"/>
        </w:rPr>
        <w:t>（b） 系统 E-R 图</w:t>
      </w:r>
    </w:p>
    <w:p w14:paraId="13A1ACD1" w14:textId="77777777" w:rsidR="00A31883" w:rsidRPr="00A20993" w:rsidRDefault="00A31883">
      <w:pPr>
        <w:rPr>
          <w:color w:val="000000" w:themeColor="text1"/>
          <w:sz w:val="24"/>
        </w:rPr>
      </w:pPr>
    </w:p>
    <w:p w14:paraId="3DF8CEAC" w14:textId="690DC9E8" w:rsidR="00F719B9" w:rsidRPr="00A20993" w:rsidRDefault="00000000">
      <w:pPr>
        <w:pStyle w:val="30"/>
        <w:numPr>
          <w:ilvl w:val="2"/>
          <w:numId w:val="1"/>
        </w:numPr>
        <w:ind w:firstLineChars="0" w:firstLine="480"/>
        <w:rPr>
          <w:rFonts w:hAnsi="宋体" w:cs="黑体" w:hint="default"/>
          <w:color w:val="000000" w:themeColor="text1"/>
          <w:lang w:bidi="ar"/>
        </w:rPr>
      </w:pPr>
      <w:bookmarkStart w:id="171" w:name="_Toc161943454"/>
      <w:r w:rsidRPr="00A20993">
        <w:rPr>
          <w:color w:val="000000" w:themeColor="text1"/>
        </w:rPr>
        <w:t>数据库表</w:t>
      </w:r>
      <w:r w:rsidR="006033AD" w:rsidRPr="00A20993">
        <w:rPr>
          <w:color w:val="000000" w:themeColor="text1"/>
        </w:rPr>
        <w:t>设计</w:t>
      </w:r>
      <w:bookmarkEnd w:id="171"/>
    </w:p>
    <w:p w14:paraId="0D1D64DE" w14:textId="049917BA" w:rsidR="00F719B9" w:rsidRPr="00A20993" w:rsidRDefault="00B0317F" w:rsidP="00B0317F">
      <w:pPr>
        <w:pStyle w:val="af3"/>
        <w:numPr>
          <w:ilvl w:val="0"/>
          <w:numId w:val="7"/>
        </w:numPr>
        <w:spacing w:line="300" w:lineRule="auto"/>
        <w:ind w:firstLineChars="0"/>
        <w:rPr>
          <w:rFonts w:ascii="宋体" w:hAnsi="宋体"/>
          <w:color w:val="000000" w:themeColor="text1"/>
          <w:sz w:val="24"/>
        </w:rPr>
      </w:pPr>
      <w:r w:rsidRPr="00A20993">
        <w:rPr>
          <w:rFonts w:ascii="宋体" w:hAnsi="宋体" w:hint="eastAsia"/>
          <w:color w:val="000000" w:themeColor="text1"/>
          <w:sz w:val="24"/>
        </w:rPr>
        <w:t>用户类型</w:t>
      </w:r>
      <w:r w:rsidRPr="00A20993">
        <w:rPr>
          <w:rFonts w:ascii="宋体" w:hAnsi="宋体"/>
          <w:color w:val="000000" w:themeColor="text1"/>
          <w:sz w:val="24"/>
        </w:rPr>
        <w:t>表</w:t>
      </w:r>
      <w:r w:rsidRPr="00A20993">
        <w:rPr>
          <w:color w:val="000000" w:themeColor="text1"/>
        </w:rPr>
        <w:t>（</w:t>
      </w:r>
      <w:r w:rsidRPr="00A20993">
        <w:rPr>
          <w:rFonts w:ascii="宋体" w:hAnsi="宋体"/>
          <w:color w:val="000000" w:themeColor="text1"/>
          <w:sz w:val="24"/>
        </w:rPr>
        <w:t>app_usertype</w:t>
      </w:r>
      <w:r w:rsidRPr="00A20993">
        <w:rPr>
          <w:color w:val="000000" w:themeColor="text1"/>
        </w:rPr>
        <w:t>表）：</w:t>
      </w:r>
    </w:p>
    <w:p w14:paraId="6B285A84" w14:textId="6F065532" w:rsidR="00F719B9" w:rsidRPr="00A20993" w:rsidRDefault="00000000">
      <w:pPr>
        <w:pStyle w:val="21"/>
        <w:rPr>
          <w:color w:val="000000" w:themeColor="text1"/>
        </w:rPr>
      </w:pPr>
      <w:r w:rsidRPr="00A20993">
        <w:rPr>
          <w:color w:val="000000" w:themeColor="text1"/>
        </w:rPr>
        <w:t>该表存储</w:t>
      </w:r>
      <w:r w:rsidR="002F7DA0" w:rsidRPr="00A20993">
        <w:rPr>
          <w:rFonts w:hint="eastAsia"/>
          <w:color w:val="000000" w:themeColor="text1"/>
        </w:rPr>
        <w:t>用户类型</w:t>
      </w:r>
      <w:r w:rsidRPr="00A20993">
        <w:rPr>
          <w:color w:val="000000" w:themeColor="text1"/>
        </w:rPr>
        <w:t>，包括</w:t>
      </w:r>
      <w:r w:rsidR="002F7DA0" w:rsidRPr="00A20993">
        <w:rPr>
          <w:rFonts w:hint="eastAsia"/>
          <w:color w:val="000000" w:themeColor="text1"/>
        </w:rPr>
        <w:t>序号id和</w:t>
      </w:r>
      <w:r w:rsidR="00A95CE6" w:rsidRPr="00A20993">
        <w:rPr>
          <w:rFonts w:hint="eastAsia"/>
          <w:color w:val="000000" w:themeColor="text1"/>
        </w:rPr>
        <w:t>用户</w:t>
      </w:r>
      <w:r w:rsidR="002F7DA0" w:rsidRPr="00A20993">
        <w:rPr>
          <w:rFonts w:hint="eastAsia"/>
          <w:color w:val="000000" w:themeColor="text1"/>
        </w:rPr>
        <w:t>类型caption</w:t>
      </w:r>
      <w:r w:rsidRPr="00A20993">
        <w:rPr>
          <w:color w:val="000000" w:themeColor="text1"/>
        </w:rPr>
        <w:t>。其中，</w:t>
      </w:r>
      <w:r w:rsidR="002F7DA0" w:rsidRPr="00A20993">
        <w:rPr>
          <w:rFonts w:hint="eastAsia"/>
          <w:color w:val="000000" w:themeColor="text1"/>
        </w:rPr>
        <w:t>序号id</w:t>
      </w:r>
      <w:r w:rsidRPr="00A20993">
        <w:rPr>
          <w:color w:val="000000" w:themeColor="text1"/>
        </w:rPr>
        <w:t>是该表的主键，保证了每个</w:t>
      </w:r>
      <w:r w:rsidR="002F7DA0" w:rsidRPr="00A20993">
        <w:rPr>
          <w:rFonts w:hint="eastAsia"/>
          <w:color w:val="000000" w:themeColor="text1"/>
        </w:rPr>
        <w:t>用户类型</w:t>
      </w:r>
      <w:r w:rsidRPr="00A20993">
        <w:rPr>
          <w:color w:val="000000" w:themeColor="text1"/>
        </w:rPr>
        <w:t>的唯一性，当系统登录时，通过此表进行</w:t>
      </w:r>
      <w:r w:rsidR="002F7DA0" w:rsidRPr="00A20993">
        <w:rPr>
          <w:rFonts w:hint="eastAsia"/>
          <w:color w:val="000000" w:themeColor="text1"/>
        </w:rPr>
        <w:t>用户类</w:t>
      </w:r>
      <w:r w:rsidR="002F7DA0" w:rsidRPr="00A20993">
        <w:rPr>
          <w:rFonts w:hint="eastAsia"/>
          <w:color w:val="000000" w:themeColor="text1"/>
        </w:rPr>
        <w:lastRenderedPageBreak/>
        <w:t>型</w:t>
      </w:r>
      <w:r w:rsidRPr="00A20993">
        <w:rPr>
          <w:color w:val="000000" w:themeColor="text1"/>
        </w:rPr>
        <w:t>校验，检查</w:t>
      </w:r>
      <w:r w:rsidR="002F7DA0" w:rsidRPr="00A20993">
        <w:rPr>
          <w:rFonts w:hint="eastAsia"/>
          <w:color w:val="000000" w:themeColor="text1"/>
        </w:rPr>
        <w:t>用户的类型</w:t>
      </w:r>
      <w:r w:rsidR="00A95CE6" w:rsidRPr="00A20993">
        <w:rPr>
          <w:rFonts w:hint="eastAsia"/>
          <w:color w:val="000000" w:themeColor="text1"/>
        </w:rPr>
        <w:t>，获得不同的功能权限。</w:t>
      </w:r>
    </w:p>
    <w:p w14:paraId="062563FB" w14:textId="5FC220F5" w:rsidR="00F719B9" w:rsidRPr="00A20993" w:rsidRDefault="00000000">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1</w:t>
      </w:r>
      <w:r w:rsidRPr="00A20993">
        <w:rPr>
          <w:color w:val="000000" w:themeColor="text1"/>
        </w:rPr>
        <w:t xml:space="preserve">  </w:t>
      </w:r>
      <w:r w:rsidR="00B0317F" w:rsidRPr="00A20993">
        <w:rPr>
          <w:color w:val="000000" w:themeColor="text1"/>
        </w:rPr>
        <w:t>用户类型</w:t>
      </w:r>
      <w:r w:rsidR="002F7DA0" w:rsidRPr="00A20993">
        <w:rPr>
          <w:color w:val="000000" w:themeColor="text1"/>
        </w:rPr>
        <w:t>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18AA599B" w14:textId="77777777">
        <w:trPr>
          <w:jc w:val="center"/>
        </w:trPr>
        <w:tc>
          <w:tcPr>
            <w:tcW w:w="1836" w:type="dxa"/>
            <w:tcBorders>
              <w:top w:val="single" w:sz="12" w:space="0" w:color="auto"/>
              <w:left w:val="nil"/>
              <w:bottom w:val="single" w:sz="4" w:space="0" w:color="auto"/>
              <w:right w:val="nil"/>
            </w:tcBorders>
            <w:shd w:val="clear" w:color="000000" w:fill="auto"/>
          </w:tcPr>
          <w:p w14:paraId="6379488E" w14:textId="77777777" w:rsidR="00F719B9" w:rsidRPr="00A20993" w:rsidRDefault="00000000">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3EE16E84" w14:textId="77777777" w:rsidR="00F719B9" w:rsidRPr="00A20993" w:rsidRDefault="00000000">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69598C40" w14:textId="77777777" w:rsidR="00F719B9" w:rsidRPr="00A20993" w:rsidRDefault="00000000">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2B666C56" w14:textId="77777777" w:rsidR="00F719B9" w:rsidRPr="00A20993" w:rsidRDefault="00000000">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1356E71A" w14:textId="77777777" w:rsidR="00F719B9" w:rsidRPr="00A20993" w:rsidRDefault="00000000">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07EC8B58" w14:textId="77777777" w:rsidR="00F719B9" w:rsidRPr="00A20993" w:rsidRDefault="00000000">
            <w:pPr>
              <w:adjustRightInd w:val="0"/>
              <w:snapToGrid w:val="0"/>
              <w:jc w:val="center"/>
              <w:rPr>
                <w:color w:val="000000" w:themeColor="text1"/>
              </w:rPr>
            </w:pPr>
            <w:r w:rsidRPr="00A20993">
              <w:rPr>
                <w:rFonts w:hint="eastAsia"/>
                <w:color w:val="000000" w:themeColor="text1"/>
              </w:rPr>
              <w:t>说明</w:t>
            </w:r>
          </w:p>
        </w:tc>
      </w:tr>
      <w:tr w:rsidR="00A20993" w:rsidRPr="00A20993" w14:paraId="5611B9D5" w14:textId="77777777" w:rsidTr="007771CD">
        <w:trPr>
          <w:trHeight w:val="244"/>
          <w:jc w:val="center"/>
        </w:trPr>
        <w:tc>
          <w:tcPr>
            <w:tcW w:w="1836" w:type="dxa"/>
            <w:tcBorders>
              <w:top w:val="single" w:sz="4" w:space="0" w:color="auto"/>
              <w:left w:val="nil"/>
              <w:bottom w:val="nil"/>
              <w:right w:val="nil"/>
            </w:tcBorders>
            <w:shd w:val="clear" w:color="000000" w:fill="auto"/>
          </w:tcPr>
          <w:p w14:paraId="5A3C5058" w14:textId="3E8B114A" w:rsidR="00B0317F" w:rsidRPr="00A20993" w:rsidRDefault="004779CE" w:rsidP="00B0317F">
            <w:pPr>
              <w:spacing w:line="25" w:lineRule="atLeast"/>
              <w:jc w:val="center"/>
              <w:rPr>
                <w:color w:val="000000" w:themeColor="text1"/>
              </w:rPr>
            </w:pPr>
            <w:r w:rsidRPr="00A20993">
              <w:rPr>
                <w:rFonts w:hAnsi="宋体" w:hint="eastAsia"/>
                <w:color w:val="000000" w:themeColor="text1"/>
              </w:rPr>
              <w:t>i</w:t>
            </w:r>
            <w:r w:rsidR="00B0317F" w:rsidRPr="00A20993">
              <w:rPr>
                <w:rFonts w:hAnsi="宋体" w:hint="eastAsia"/>
                <w:color w:val="000000" w:themeColor="text1"/>
              </w:rPr>
              <w:t>d</w:t>
            </w:r>
          </w:p>
        </w:tc>
        <w:tc>
          <w:tcPr>
            <w:tcW w:w="1260" w:type="dxa"/>
            <w:tcBorders>
              <w:top w:val="single" w:sz="4" w:space="0" w:color="auto"/>
              <w:left w:val="nil"/>
              <w:bottom w:val="nil"/>
              <w:right w:val="nil"/>
            </w:tcBorders>
            <w:shd w:val="clear" w:color="000000" w:fill="auto"/>
          </w:tcPr>
          <w:p w14:paraId="56E33348" w14:textId="34AC4ACB" w:rsidR="00B0317F" w:rsidRPr="00A20993" w:rsidRDefault="00B0317F" w:rsidP="00B0317F">
            <w:pPr>
              <w:spacing w:line="25" w:lineRule="atLeast"/>
              <w:jc w:val="center"/>
              <w:rPr>
                <w:color w:val="000000" w:themeColor="text1"/>
              </w:rPr>
            </w:pPr>
            <w:r w:rsidRPr="00A20993">
              <w:rPr>
                <w:rFonts w:hAnsi="宋体"/>
                <w:color w:val="000000" w:themeColor="text1"/>
              </w:rPr>
              <w:t>INTEGER</w:t>
            </w:r>
          </w:p>
        </w:tc>
        <w:tc>
          <w:tcPr>
            <w:tcW w:w="1033" w:type="dxa"/>
            <w:tcBorders>
              <w:top w:val="single" w:sz="4" w:space="0" w:color="auto"/>
              <w:left w:val="nil"/>
              <w:bottom w:val="nil"/>
              <w:right w:val="nil"/>
            </w:tcBorders>
            <w:shd w:val="clear" w:color="000000" w:fill="auto"/>
          </w:tcPr>
          <w:p w14:paraId="65333FE6" w14:textId="286669A9" w:rsidR="00B0317F" w:rsidRPr="00A20993" w:rsidRDefault="00B0317F" w:rsidP="00B0317F">
            <w:pPr>
              <w:spacing w:line="25" w:lineRule="atLeast"/>
              <w:jc w:val="center"/>
              <w:rPr>
                <w:color w:val="000000" w:themeColor="text1"/>
              </w:rPr>
            </w:pPr>
            <w:r w:rsidRPr="00A20993">
              <w:rPr>
                <w:rFonts w:hAnsi="宋体"/>
                <w:color w:val="000000" w:themeColor="text1"/>
              </w:rPr>
              <w:t>4</w:t>
            </w:r>
          </w:p>
        </w:tc>
        <w:tc>
          <w:tcPr>
            <w:tcW w:w="1331" w:type="dxa"/>
            <w:tcBorders>
              <w:top w:val="single" w:sz="4" w:space="0" w:color="auto"/>
              <w:left w:val="nil"/>
              <w:bottom w:val="nil"/>
              <w:right w:val="nil"/>
            </w:tcBorders>
            <w:shd w:val="clear" w:color="000000" w:fill="auto"/>
          </w:tcPr>
          <w:p w14:paraId="7A274639" w14:textId="49D26489" w:rsidR="00B0317F" w:rsidRPr="00A20993" w:rsidRDefault="00B0317F" w:rsidP="00B0317F">
            <w:pPr>
              <w:spacing w:line="25" w:lineRule="atLeast"/>
              <w:jc w:val="center"/>
              <w:rPr>
                <w:color w:val="000000" w:themeColor="text1"/>
              </w:rPr>
            </w:pPr>
            <w:r w:rsidRPr="00A20993">
              <w:rPr>
                <w:rFonts w:hAnsi="宋体"/>
                <w:color w:val="000000" w:themeColor="text1"/>
              </w:rPr>
              <w:t>否</w:t>
            </w:r>
          </w:p>
        </w:tc>
        <w:tc>
          <w:tcPr>
            <w:tcW w:w="1142" w:type="dxa"/>
            <w:tcBorders>
              <w:top w:val="single" w:sz="4" w:space="0" w:color="auto"/>
              <w:left w:val="nil"/>
              <w:bottom w:val="nil"/>
              <w:right w:val="nil"/>
            </w:tcBorders>
            <w:shd w:val="clear" w:color="000000" w:fill="auto"/>
          </w:tcPr>
          <w:p w14:paraId="4FBDF995" w14:textId="4F50431F" w:rsidR="00B0317F" w:rsidRPr="00A20993" w:rsidRDefault="00B0317F" w:rsidP="00B0317F">
            <w:pPr>
              <w:spacing w:line="25" w:lineRule="atLeast"/>
              <w:jc w:val="center"/>
              <w:rPr>
                <w:color w:val="000000" w:themeColor="text1"/>
              </w:rPr>
            </w:pPr>
            <w:r w:rsidRPr="00A20993">
              <w:rPr>
                <w:rFonts w:hAnsi="宋体"/>
                <w:color w:val="000000" w:themeColor="text1"/>
              </w:rPr>
              <w:t>是</w:t>
            </w:r>
          </w:p>
        </w:tc>
        <w:tc>
          <w:tcPr>
            <w:tcW w:w="2054" w:type="dxa"/>
            <w:tcBorders>
              <w:top w:val="single" w:sz="4" w:space="0" w:color="auto"/>
              <w:left w:val="nil"/>
              <w:bottom w:val="nil"/>
            </w:tcBorders>
            <w:shd w:val="clear" w:color="000000" w:fill="auto"/>
          </w:tcPr>
          <w:p w14:paraId="461CB327" w14:textId="0E4B6EEA" w:rsidR="00B0317F" w:rsidRPr="00A20993" w:rsidRDefault="00B0317F" w:rsidP="00B0317F">
            <w:pPr>
              <w:spacing w:line="25" w:lineRule="atLeast"/>
              <w:jc w:val="center"/>
              <w:rPr>
                <w:color w:val="000000" w:themeColor="text1"/>
              </w:rPr>
            </w:pPr>
            <w:r w:rsidRPr="00A20993">
              <w:rPr>
                <w:rFonts w:hAnsi="宋体"/>
                <w:color w:val="000000" w:themeColor="text1"/>
              </w:rPr>
              <w:t>序号自动增</w:t>
            </w:r>
          </w:p>
        </w:tc>
      </w:tr>
      <w:tr w:rsidR="00A20993" w:rsidRPr="00A20993" w14:paraId="66C455D2" w14:textId="77777777" w:rsidTr="001C50CA">
        <w:trPr>
          <w:trHeight w:val="244"/>
          <w:jc w:val="center"/>
        </w:trPr>
        <w:tc>
          <w:tcPr>
            <w:tcW w:w="1836" w:type="dxa"/>
            <w:tcBorders>
              <w:top w:val="nil"/>
              <w:left w:val="nil"/>
              <w:bottom w:val="single" w:sz="12" w:space="0" w:color="auto"/>
              <w:right w:val="nil"/>
            </w:tcBorders>
            <w:shd w:val="clear" w:color="000000" w:fill="auto"/>
          </w:tcPr>
          <w:p w14:paraId="0112F1FB" w14:textId="0D09C3D8" w:rsidR="00B0317F" w:rsidRPr="00A20993" w:rsidRDefault="00B0317F" w:rsidP="00B0317F">
            <w:pPr>
              <w:spacing w:line="25" w:lineRule="atLeast"/>
              <w:jc w:val="center"/>
              <w:rPr>
                <w:color w:val="000000" w:themeColor="text1"/>
              </w:rPr>
            </w:pPr>
            <w:r w:rsidRPr="00A20993">
              <w:rPr>
                <w:rFonts w:hAnsi="宋体"/>
                <w:color w:val="000000" w:themeColor="text1"/>
              </w:rPr>
              <w:t>c</w:t>
            </w:r>
            <w:r w:rsidRPr="00A20993">
              <w:rPr>
                <w:rFonts w:hAnsi="宋体" w:hint="eastAsia"/>
                <w:color w:val="000000" w:themeColor="text1"/>
              </w:rPr>
              <w:t>aption</w:t>
            </w:r>
          </w:p>
        </w:tc>
        <w:tc>
          <w:tcPr>
            <w:tcW w:w="1260" w:type="dxa"/>
            <w:tcBorders>
              <w:top w:val="nil"/>
              <w:left w:val="nil"/>
              <w:bottom w:val="single" w:sz="12" w:space="0" w:color="auto"/>
              <w:right w:val="nil"/>
            </w:tcBorders>
            <w:shd w:val="clear" w:color="000000" w:fill="auto"/>
          </w:tcPr>
          <w:p w14:paraId="4ED9D63E" w14:textId="1B04CE96" w:rsidR="00B0317F" w:rsidRPr="00A20993" w:rsidRDefault="00B0317F" w:rsidP="00B0317F">
            <w:pPr>
              <w:spacing w:line="25" w:lineRule="atLeast"/>
              <w:jc w:val="center"/>
              <w:rPr>
                <w:color w:val="000000" w:themeColor="text1"/>
              </w:rPr>
            </w:pPr>
            <w:r w:rsidRPr="00A20993">
              <w:rPr>
                <w:rFonts w:hAnsi="宋体" w:hint="eastAsia"/>
                <w:color w:val="000000" w:themeColor="text1"/>
              </w:rPr>
              <w:t>v</w:t>
            </w:r>
            <w:r w:rsidRPr="00A20993">
              <w:rPr>
                <w:rFonts w:hAnsi="宋体"/>
                <w:color w:val="000000" w:themeColor="text1"/>
              </w:rPr>
              <w:t>archar</w:t>
            </w:r>
          </w:p>
        </w:tc>
        <w:tc>
          <w:tcPr>
            <w:tcW w:w="1033" w:type="dxa"/>
            <w:tcBorders>
              <w:top w:val="nil"/>
              <w:left w:val="nil"/>
              <w:bottom w:val="single" w:sz="12" w:space="0" w:color="auto"/>
              <w:right w:val="nil"/>
            </w:tcBorders>
            <w:shd w:val="clear" w:color="000000" w:fill="auto"/>
          </w:tcPr>
          <w:p w14:paraId="15FCDAE0" w14:textId="278B2FD9" w:rsidR="00B0317F" w:rsidRPr="00A20993" w:rsidRDefault="00B0317F" w:rsidP="00B0317F">
            <w:pPr>
              <w:spacing w:line="25" w:lineRule="atLeast"/>
              <w:jc w:val="center"/>
              <w:rPr>
                <w:color w:val="000000" w:themeColor="text1"/>
              </w:rPr>
            </w:pPr>
            <w:r w:rsidRPr="00A20993">
              <w:rPr>
                <w:rFonts w:hAnsi="宋体" w:hint="eastAsia"/>
                <w:color w:val="000000" w:themeColor="text1"/>
              </w:rPr>
              <w:t>1</w:t>
            </w:r>
            <w:r w:rsidRPr="00A20993">
              <w:rPr>
                <w:rFonts w:hAnsi="宋体"/>
                <w:color w:val="000000" w:themeColor="text1"/>
              </w:rPr>
              <w:t>0</w:t>
            </w:r>
          </w:p>
        </w:tc>
        <w:tc>
          <w:tcPr>
            <w:tcW w:w="1331" w:type="dxa"/>
            <w:tcBorders>
              <w:top w:val="nil"/>
              <w:left w:val="nil"/>
              <w:bottom w:val="single" w:sz="12" w:space="0" w:color="auto"/>
              <w:right w:val="nil"/>
            </w:tcBorders>
            <w:shd w:val="clear" w:color="000000" w:fill="auto"/>
          </w:tcPr>
          <w:p w14:paraId="206573DB" w14:textId="1579A632" w:rsidR="00B0317F" w:rsidRPr="00A20993" w:rsidRDefault="00B0317F" w:rsidP="00B0317F">
            <w:pPr>
              <w:spacing w:line="25" w:lineRule="atLeast"/>
              <w:jc w:val="center"/>
              <w:rPr>
                <w:color w:val="000000" w:themeColor="text1"/>
              </w:rPr>
            </w:pPr>
            <w:r w:rsidRPr="00A20993">
              <w:rPr>
                <w:rFonts w:hAnsi="宋体" w:hint="eastAsia"/>
                <w:color w:val="000000" w:themeColor="text1"/>
              </w:rPr>
              <w:t>否</w:t>
            </w:r>
          </w:p>
        </w:tc>
        <w:tc>
          <w:tcPr>
            <w:tcW w:w="1142" w:type="dxa"/>
            <w:tcBorders>
              <w:top w:val="nil"/>
              <w:left w:val="nil"/>
              <w:bottom w:val="single" w:sz="12" w:space="0" w:color="auto"/>
              <w:right w:val="nil"/>
            </w:tcBorders>
            <w:shd w:val="clear" w:color="000000" w:fill="auto"/>
          </w:tcPr>
          <w:p w14:paraId="6F1A600A" w14:textId="75F25256" w:rsidR="00B0317F" w:rsidRPr="00A20993" w:rsidRDefault="00B0317F" w:rsidP="00B0317F">
            <w:pPr>
              <w:spacing w:line="25" w:lineRule="atLeast"/>
              <w:jc w:val="center"/>
              <w:rPr>
                <w:color w:val="000000" w:themeColor="text1"/>
              </w:rPr>
            </w:pPr>
            <w:r w:rsidRPr="00A20993">
              <w:rPr>
                <w:rFonts w:hAnsi="宋体" w:hint="eastAsia"/>
                <w:color w:val="000000" w:themeColor="text1"/>
              </w:rPr>
              <w:t>否</w:t>
            </w:r>
          </w:p>
        </w:tc>
        <w:tc>
          <w:tcPr>
            <w:tcW w:w="2054" w:type="dxa"/>
            <w:tcBorders>
              <w:top w:val="nil"/>
              <w:left w:val="nil"/>
              <w:bottom w:val="single" w:sz="12" w:space="0" w:color="auto"/>
            </w:tcBorders>
            <w:shd w:val="clear" w:color="000000" w:fill="auto"/>
          </w:tcPr>
          <w:p w14:paraId="61E34469" w14:textId="01A34122" w:rsidR="00B0317F" w:rsidRPr="00A20993" w:rsidRDefault="00A95CE6" w:rsidP="00B0317F">
            <w:pPr>
              <w:spacing w:line="25" w:lineRule="atLeast"/>
              <w:jc w:val="center"/>
              <w:rPr>
                <w:color w:val="000000" w:themeColor="text1"/>
              </w:rPr>
            </w:pPr>
            <w:r w:rsidRPr="00A20993">
              <w:rPr>
                <w:rFonts w:hAnsi="宋体" w:hint="eastAsia"/>
                <w:color w:val="000000" w:themeColor="text1"/>
              </w:rPr>
              <w:t>用户</w:t>
            </w:r>
            <w:r w:rsidR="00B0317F" w:rsidRPr="00A20993">
              <w:rPr>
                <w:rFonts w:hAnsi="宋体" w:hint="eastAsia"/>
                <w:color w:val="000000" w:themeColor="text1"/>
              </w:rPr>
              <w:t>类型</w:t>
            </w:r>
          </w:p>
        </w:tc>
      </w:tr>
    </w:tbl>
    <w:p w14:paraId="24B1E52C" w14:textId="77777777" w:rsidR="006F0876" w:rsidRPr="00A20993" w:rsidRDefault="006F0876">
      <w:pPr>
        <w:pStyle w:val="21"/>
        <w:ind w:firstLineChars="0" w:firstLine="0"/>
        <w:rPr>
          <w:color w:val="000000" w:themeColor="text1"/>
        </w:rPr>
      </w:pPr>
    </w:p>
    <w:p w14:paraId="12DF07EC" w14:textId="166990CC" w:rsidR="006F0876" w:rsidRPr="00A20993" w:rsidRDefault="006F0876" w:rsidP="006F0876">
      <w:pPr>
        <w:pStyle w:val="21"/>
        <w:ind w:firstLineChars="0" w:firstLine="0"/>
        <w:rPr>
          <w:color w:val="000000" w:themeColor="text1"/>
        </w:rPr>
      </w:pPr>
      <w:r w:rsidRPr="00A20993">
        <w:rPr>
          <w:color w:val="000000" w:themeColor="text1"/>
        </w:rPr>
        <w:t>（2）</w:t>
      </w:r>
      <w:r w:rsidR="00F02118" w:rsidRPr="00A20993">
        <w:rPr>
          <w:rFonts w:hint="eastAsia"/>
          <w:color w:val="000000" w:themeColor="text1"/>
        </w:rPr>
        <w:t>班级表（app_classinfo）</w:t>
      </w:r>
      <w:r w:rsidRPr="00A20993">
        <w:rPr>
          <w:color w:val="000000" w:themeColor="text1"/>
        </w:rPr>
        <w:t>：</w:t>
      </w:r>
    </w:p>
    <w:p w14:paraId="21D8DE6A" w14:textId="28A6C224" w:rsidR="002F7DA0" w:rsidRPr="00A20993" w:rsidRDefault="002F7DA0" w:rsidP="002F7DA0">
      <w:pPr>
        <w:pStyle w:val="21"/>
        <w:rPr>
          <w:color w:val="000000" w:themeColor="text1"/>
        </w:rPr>
      </w:pPr>
      <w:r w:rsidRPr="00A20993">
        <w:rPr>
          <w:color w:val="000000" w:themeColor="text1"/>
        </w:rPr>
        <w:t>该表存储</w:t>
      </w:r>
      <w:r w:rsidRPr="00A20993">
        <w:rPr>
          <w:rFonts w:hint="eastAsia"/>
          <w:color w:val="000000" w:themeColor="text1"/>
        </w:rPr>
        <w:t>用户类型</w:t>
      </w:r>
      <w:r w:rsidRPr="00A20993">
        <w:rPr>
          <w:color w:val="000000" w:themeColor="text1"/>
        </w:rPr>
        <w:t>，包括</w:t>
      </w:r>
      <w:r w:rsidRPr="00A20993">
        <w:rPr>
          <w:rFonts w:hint="eastAsia"/>
          <w:color w:val="000000" w:themeColor="text1"/>
        </w:rPr>
        <w:t>序号id和班级名</w:t>
      </w:r>
      <w:r w:rsidR="009A3FFD" w:rsidRPr="00A20993">
        <w:rPr>
          <w:rFonts w:hint="eastAsia"/>
          <w:color w:val="000000" w:themeColor="text1"/>
        </w:rPr>
        <w:t>name</w:t>
      </w:r>
      <w:r w:rsidRPr="00A20993">
        <w:rPr>
          <w:color w:val="000000" w:themeColor="text1"/>
        </w:rPr>
        <w:t>。其中，</w:t>
      </w:r>
      <w:r w:rsidRPr="00A20993">
        <w:rPr>
          <w:rFonts w:hint="eastAsia"/>
          <w:color w:val="000000" w:themeColor="text1"/>
        </w:rPr>
        <w:t>序号id</w:t>
      </w:r>
      <w:r w:rsidRPr="00A20993">
        <w:rPr>
          <w:color w:val="000000" w:themeColor="text1"/>
        </w:rPr>
        <w:t>是该表的主键，保证了每个</w:t>
      </w:r>
      <w:r w:rsidRPr="00A20993">
        <w:rPr>
          <w:rFonts w:hint="eastAsia"/>
          <w:color w:val="000000" w:themeColor="text1"/>
        </w:rPr>
        <w:t>班级类型</w:t>
      </w:r>
      <w:r w:rsidRPr="00A20993">
        <w:rPr>
          <w:color w:val="000000" w:themeColor="text1"/>
        </w:rPr>
        <w:t>的唯一性</w:t>
      </w:r>
      <w:r w:rsidRPr="00A20993">
        <w:rPr>
          <w:rFonts w:hint="eastAsia"/>
          <w:color w:val="000000" w:themeColor="text1"/>
        </w:rPr>
        <w:t>。</w:t>
      </w:r>
    </w:p>
    <w:p w14:paraId="53CB0D96" w14:textId="182599EE"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2</w:t>
      </w:r>
      <w:r w:rsidRPr="00A20993">
        <w:rPr>
          <w:color w:val="000000" w:themeColor="text1"/>
        </w:rPr>
        <w:t xml:space="preserve">  </w:t>
      </w:r>
      <w:r w:rsidR="00F02118" w:rsidRPr="00A20993">
        <w:rPr>
          <w:color w:val="000000" w:themeColor="text1"/>
        </w:rPr>
        <w:t>班级</w:t>
      </w:r>
      <w:r w:rsidR="002F7DA0" w:rsidRPr="00A20993">
        <w:rPr>
          <w:color w:val="000000" w:themeColor="text1"/>
        </w:rPr>
        <w:t>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714D9035"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2FD50DB5"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1B7BA6E8"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71BED710"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414D7746"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53E59903"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2A2BE71A"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79D920F7" w14:textId="77777777" w:rsidTr="009F7862">
        <w:trPr>
          <w:trHeight w:val="244"/>
          <w:jc w:val="center"/>
        </w:trPr>
        <w:tc>
          <w:tcPr>
            <w:tcW w:w="1836" w:type="dxa"/>
            <w:tcBorders>
              <w:top w:val="single" w:sz="4" w:space="0" w:color="auto"/>
              <w:left w:val="nil"/>
              <w:bottom w:val="nil"/>
              <w:right w:val="nil"/>
            </w:tcBorders>
            <w:shd w:val="clear" w:color="000000" w:fill="auto"/>
          </w:tcPr>
          <w:p w14:paraId="47A23132" w14:textId="14D114CA" w:rsidR="001C50CA" w:rsidRPr="00A20993" w:rsidRDefault="004779CE" w:rsidP="001C50CA">
            <w:pPr>
              <w:spacing w:line="25" w:lineRule="atLeast"/>
              <w:jc w:val="center"/>
              <w:rPr>
                <w:color w:val="000000" w:themeColor="text1"/>
              </w:rPr>
            </w:pPr>
            <w:r w:rsidRPr="00A20993">
              <w:rPr>
                <w:rFonts w:hint="eastAsia"/>
                <w:color w:val="000000" w:themeColor="text1"/>
              </w:rPr>
              <w:t>i</w:t>
            </w:r>
            <w:r w:rsidR="001C50CA" w:rsidRPr="00A20993">
              <w:rPr>
                <w:rFonts w:hint="eastAsia"/>
                <w:color w:val="000000" w:themeColor="text1"/>
              </w:rPr>
              <w:t>d</w:t>
            </w:r>
          </w:p>
        </w:tc>
        <w:tc>
          <w:tcPr>
            <w:tcW w:w="1260" w:type="dxa"/>
            <w:tcBorders>
              <w:top w:val="single" w:sz="4" w:space="0" w:color="auto"/>
              <w:left w:val="nil"/>
              <w:bottom w:val="nil"/>
              <w:right w:val="nil"/>
            </w:tcBorders>
            <w:shd w:val="clear" w:color="000000" w:fill="auto"/>
          </w:tcPr>
          <w:p w14:paraId="34463364" w14:textId="1CAD27FA" w:rsidR="001C50CA" w:rsidRPr="00A20993" w:rsidRDefault="001C50CA" w:rsidP="001C50CA">
            <w:pPr>
              <w:spacing w:line="25" w:lineRule="atLeast"/>
              <w:jc w:val="center"/>
              <w:rPr>
                <w:color w:val="000000" w:themeColor="text1"/>
              </w:rPr>
            </w:pPr>
            <w:r w:rsidRPr="00A20993">
              <w:rPr>
                <w:color w:val="000000" w:themeColor="text1"/>
              </w:rPr>
              <w:t>INTEGER</w:t>
            </w:r>
          </w:p>
        </w:tc>
        <w:tc>
          <w:tcPr>
            <w:tcW w:w="1033" w:type="dxa"/>
            <w:tcBorders>
              <w:top w:val="single" w:sz="4" w:space="0" w:color="auto"/>
              <w:left w:val="nil"/>
              <w:bottom w:val="nil"/>
              <w:right w:val="nil"/>
            </w:tcBorders>
            <w:shd w:val="clear" w:color="000000" w:fill="auto"/>
          </w:tcPr>
          <w:p w14:paraId="042E5035" w14:textId="64C44E51" w:rsidR="001C50CA" w:rsidRPr="00A20993" w:rsidRDefault="001C50CA" w:rsidP="001C50CA">
            <w:pPr>
              <w:spacing w:line="25" w:lineRule="atLeast"/>
              <w:jc w:val="center"/>
              <w:rPr>
                <w:color w:val="000000" w:themeColor="text1"/>
              </w:rPr>
            </w:pPr>
            <w:r w:rsidRPr="00A20993">
              <w:rPr>
                <w:color w:val="000000" w:themeColor="text1"/>
              </w:rPr>
              <w:t>4</w:t>
            </w:r>
          </w:p>
        </w:tc>
        <w:tc>
          <w:tcPr>
            <w:tcW w:w="1331" w:type="dxa"/>
            <w:tcBorders>
              <w:top w:val="single" w:sz="4" w:space="0" w:color="auto"/>
              <w:left w:val="nil"/>
              <w:bottom w:val="nil"/>
              <w:right w:val="nil"/>
            </w:tcBorders>
            <w:shd w:val="clear" w:color="000000" w:fill="auto"/>
          </w:tcPr>
          <w:p w14:paraId="7FC7C2AA" w14:textId="6B0214BD" w:rsidR="001C50CA" w:rsidRPr="00A20993" w:rsidRDefault="001C50CA" w:rsidP="001C50CA">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2D83E38D" w14:textId="108C7E75" w:rsidR="001C50CA" w:rsidRPr="00A20993" w:rsidRDefault="001C50CA" w:rsidP="001C50CA">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37BD725D" w14:textId="2CD459E1" w:rsidR="001C50CA" w:rsidRPr="00A20993" w:rsidRDefault="001C50CA" w:rsidP="001C50CA">
            <w:pPr>
              <w:spacing w:line="25" w:lineRule="atLeast"/>
              <w:jc w:val="center"/>
              <w:rPr>
                <w:color w:val="000000" w:themeColor="text1"/>
              </w:rPr>
            </w:pPr>
            <w:r w:rsidRPr="00A20993">
              <w:rPr>
                <w:color w:val="000000" w:themeColor="text1"/>
              </w:rPr>
              <w:t>序号自动增</w:t>
            </w:r>
          </w:p>
        </w:tc>
      </w:tr>
      <w:tr w:rsidR="00A20993" w:rsidRPr="00A20993" w14:paraId="15D6DAAA" w14:textId="77777777" w:rsidTr="001C50CA">
        <w:trPr>
          <w:trHeight w:val="341"/>
          <w:jc w:val="center"/>
        </w:trPr>
        <w:tc>
          <w:tcPr>
            <w:tcW w:w="1836" w:type="dxa"/>
            <w:tcBorders>
              <w:top w:val="nil"/>
              <w:left w:val="nil"/>
              <w:bottom w:val="single" w:sz="12" w:space="0" w:color="auto"/>
              <w:right w:val="nil"/>
            </w:tcBorders>
            <w:shd w:val="clear" w:color="000000" w:fill="auto"/>
          </w:tcPr>
          <w:p w14:paraId="19D29300" w14:textId="4458C98F" w:rsidR="001C50CA" w:rsidRPr="00A20993" w:rsidRDefault="001C50CA" w:rsidP="001C50CA">
            <w:pPr>
              <w:spacing w:line="25" w:lineRule="atLeast"/>
              <w:jc w:val="center"/>
              <w:rPr>
                <w:color w:val="000000" w:themeColor="text1"/>
              </w:rPr>
            </w:pPr>
            <w:r w:rsidRPr="00A20993">
              <w:rPr>
                <w:color w:val="000000" w:themeColor="text1"/>
              </w:rPr>
              <w:t>n</w:t>
            </w:r>
            <w:r w:rsidRPr="00A20993">
              <w:rPr>
                <w:rFonts w:hint="eastAsia"/>
                <w:color w:val="000000" w:themeColor="text1"/>
              </w:rPr>
              <w:t>ame</w:t>
            </w:r>
          </w:p>
        </w:tc>
        <w:tc>
          <w:tcPr>
            <w:tcW w:w="1260" w:type="dxa"/>
            <w:tcBorders>
              <w:top w:val="nil"/>
              <w:left w:val="nil"/>
              <w:bottom w:val="single" w:sz="12" w:space="0" w:color="auto"/>
              <w:right w:val="nil"/>
            </w:tcBorders>
            <w:shd w:val="clear" w:color="000000" w:fill="auto"/>
          </w:tcPr>
          <w:p w14:paraId="3E5E36CD" w14:textId="38EAC293" w:rsidR="001C50CA" w:rsidRPr="00A20993" w:rsidRDefault="001C50CA" w:rsidP="001C50CA">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single" w:sz="12" w:space="0" w:color="auto"/>
              <w:right w:val="nil"/>
            </w:tcBorders>
            <w:shd w:val="clear" w:color="000000" w:fill="auto"/>
          </w:tcPr>
          <w:p w14:paraId="3F691B1B" w14:textId="6301F336" w:rsidR="001C50CA" w:rsidRPr="00A20993" w:rsidRDefault="001C50CA" w:rsidP="001C50CA">
            <w:pPr>
              <w:spacing w:line="25" w:lineRule="atLeast"/>
              <w:jc w:val="center"/>
              <w:rPr>
                <w:color w:val="000000" w:themeColor="text1"/>
              </w:rPr>
            </w:pPr>
            <w:r w:rsidRPr="00A20993">
              <w:rPr>
                <w:color w:val="000000" w:themeColor="text1"/>
              </w:rPr>
              <w:t>20</w:t>
            </w:r>
          </w:p>
        </w:tc>
        <w:tc>
          <w:tcPr>
            <w:tcW w:w="1331" w:type="dxa"/>
            <w:tcBorders>
              <w:top w:val="nil"/>
              <w:left w:val="nil"/>
              <w:bottom w:val="single" w:sz="12" w:space="0" w:color="auto"/>
              <w:right w:val="nil"/>
            </w:tcBorders>
            <w:shd w:val="clear" w:color="000000" w:fill="auto"/>
          </w:tcPr>
          <w:p w14:paraId="3E41C356" w14:textId="0B29073E"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single" w:sz="12" w:space="0" w:color="auto"/>
              <w:right w:val="nil"/>
            </w:tcBorders>
            <w:shd w:val="clear" w:color="000000" w:fill="auto"/>
          </w:tcPr>
          <w:p w14:paraId="7BEF7CA0" w14:textId="7DFCC133"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2D8D03C8" w14:textId="07D6EA57" w:rsidR="001C50CA" w:rsidRPr="00A20993" w:rsidRDefault="001C50CA" w:rsidP="001C50CA">
            <w:pPr>
              <w:spacing w:line="25" w:lineRule="atLeast"/>
              <w:jc w:val="center"/>
              <w:rPr>
                <w:color w:val="000000" w:themeColor="text1"/>
              </w:rPr>
            </w:pPr>
            <w:r w:rsidRPr="00A20993">
              <w:rPr>
                <w:rFonts w:hint="eastAsia"/>
                <w:color w:val="000000" w:themeColor="text1"/>
              </w:rPr>
              <w:t>班级</w:t>
            </w:r>
            <w:r w:rsidRPr="00A20993">
              <w:rPr>
                <w:color w:val="000000" w:themeColor="text1"/>
              </w:rPr>
              <w:t>名</w:t>
            </w:r>
          </w:p>
        </w:tc>
      </w:tr>
    </w:tbl>
    <w:p w14:paraId="13E45C5F" w14:textId="77777777" w:rsidR="00B0317F" w:rsidRPr="00A20993" w:rsidRDefault="00B0317F" w:rsidP="006F0876">
      <w:pPr>
        <w:pStyle w:val="21"/>
        <w:ind w:firstLineChars="0" w:firstLine="0"/>
        <w:rPr>
          <w:color w:val="000000" w:themeColor="text1"/>
        </w:rPr>
      </w:pPr>
    </w:p>
    <w:p w14:paraId="6596708E" w14:textId="739C792B" w:rsidR="006F0876" w:rsidRPr="00A20993" w:rsidRDefault="006F0876" w:rsidP="006F0876">
      <w:pPr>
        <w:pStyle w:val="21"/>
        <w:ind w:firstLineChars="0" w:firstLine="0"/>
        <w:rPr>
          <w:color w:val="000000" w:themeColor="text1"/>
        </w:rPr>
      </w:pPr>
      <w:r w:rsidRPr="00A20993">
        <w:rPr>
          <w:color w:val="000000" w:themeColor="text1"/>
        </w:rPr>
        <w:t>（3）</w:t>
      </w:r>
      <w:r w:rsidR="00F02118" w:rsidRPr="00A20993">
        <w:rPr>
          <w:rFonts w:hint="eastAsia"/>
          <w:color w:val="000000" w:themeColor="text1"/>
        </w:rPr>
        <w:t>用户信息表（app_userinfo）</w:t>
      </w:r>
      <w:r w:rsidRPr="00A20993">
        <w:rPr>
          <w:color w:val="000000" w:themeColor="text1"/>
        </w:rPr>
        <w:t>：</w:t>
      </w:r>
    </w:p>
    <w:p w14:paraId="5768D984" w14:textId="39820413" w:rsidR="006F0876" w:rsidRPr="00A20993" w:rsidRDefault="006F0876" w:rsidP="006F0876">
      <w:pPr>
        <w:pStyle w:val="21"/>
        <w:rPr>
          <w:color w:val="000000" w:themeColor="text1"/>
        </w:rPr>
      </w:pPr>
      <w:r w:rsidRPr="00A20993">
        <w:rPr>
          <w:color w:val="000000" w:themeColor="text1"/>
        </w:rPr>
        <w:t>该表存储</w:t>
      </w:r>
      <w:r w:rsidR="002F7DA0" w:rsidRPr="00A20993">
        <w:rPr>
          <w:rFonts w:hint="eastAsia"/>
          <w:color w:val="000000" w:themeColor="text1"/>
        </w:rPr>
        <w:t>用户</w:t>
      </w:r>
      <w:r w:rsidRPr="00A20993">
        <w:rPr>
          <w:color w:val="000000" w:themeColor="text1"/>
        </w:rPr>
        <w:t>信息，包括</w:t>
      </w:r>
      <w:r w:rsidR="002F7DA0" w:rsidRPr="00A20993">
        <w:rPr>
          <w:rFonts w:hint="eastAsia"/>
          <w:color w:val="000000" w:themeColor="text1"/>
        </w:rPr>
        <w:t>学号studentNum</w:t>
      </w:r>
      <w:r w:rsidRPr="00A20993">
        <w:rPr>
          <w:color w:val="000000" w:themeColor="text1"/>
        </w:rPr>
        <w:t>、密码password</w:t>
      </w:r>
      <w:r w:rsidR="002F7DA0" w:rsidRPr="00A20993">
        <w:rPr>
          <w:rFonts w:hint="eastAsia"/>
          <w:color w:val="000000" w:themeColor="text1"/>
        </w:rPr>
        <w:t>、用户名</w:t>
      </w:r>
      <w:r w:rsidR="002F7DA0" w:rsidRPr="00A20993">
        <w:rPr>
          <w:color w:val="000000" w:themeColor="text1"/>
        </w:rPr>
        <w:t>username</w:t>
      </w:r>
      <w:r w:rsidR="002F7DA0" w:rsidRPr="00A20993">
        <w:rPr>
          <w:rFonts w:hint="eastAsia"/>
          <w:color w:val="000000" w:themeColor="text1"/>
        </w:rPr>
        <w:t>、班级</w:t>
      </w:r>
      <w:r w:rsidR="002F7DA0" w:rsidRPr="00A20993">
        <w:rPr>
          <w:color w:val="000000" w:themeColor="text1"/>
        </w:rPr>
        <w:t>cid</w:t>
      </w:r>
      <w:r w:rsidR="002F7DA0" w:rsidRPr="00A20993">
        <w:rPr>
          <w:rFonts w:hint="eastAsia"/>
          <w:color w:val="000000" w:themeColor="text1"/>
        </w:rPr>
        <w:t>、用户类型</w:t>
      </w:r>
      <w:r w:rsidR="002F7DA0" w:rsidRPr="00A20993">
        <w:rPr>
          <w:color w:val="000000" w:themeColor="text1"/>
        </w:rPr>
        <w:t>user_type</w:t>
      </w:r>
      <w:r w:rsidR="002F7DA0" w:rsidRPr="00A20993">
        <w:rPr>
          <w:rFonts w:hint="eastAsia"/>
          <w:color w:val="000000" w:themeColor="text1"/>
        </w:rPr>
        <w:t>、手机号</w:t>
      </w:r>
      <w:r w:rsidR="002F7DA0" w:rsidRPr="00A20993">
        <w:rPr>
          <w:color w:val="000000" w:themeColor="text1"/>
        </w:rPr>
        <w:t>phone</w:t>
      </w:r>
      <w:r w:rsidR="002F7DA0" w:rsidRPr="00A20993">
        <w:rPr>
          <w:rFonts w:hint="eastAsia"/>
          <w:color w:val="000000" w:themeColor="text1"/>
        </w:rPr>
        <w:t>、邮箱</w:t>
      </w:r>
      <w:r w:rsidR="002F7DA0" w:rsidRPr="00A20993">
        <w:rPr>
          <w:color w:val="000000" w:themeColor="text1"/>
        </w:rPr>
        <w:t>email</w:t>
      </w:r>
      <w:r w:rsidRPr="00A20993">
        <w:rPr>
          <w:color w:val="000000" w:themeColor="text1"/>
        </w:rPr>
        <w:t>和</w:t>
      </w:r>
      <w:r w:rsidR="002F7DA0" w:rsidRPr="00A20993">
        <w:rPr>
          <w:rFonts w:hint="eastAsia"/>
          <w:color w:val="000000" w:themeColor="text1"/>
        </w:rPr>
        <w:t>性别</w:t>
      </w:r>
      <w:r w:rsidR="004779CE" w:rsidRPr="00A20993">
        <w:rPr>
          <w:color w:val="000000" w:themeColor="text1"/>
        </w:rPr>
        <w:t>gender</w:t>
      </w:r>
      <w:r w:rsidRPr="00A20993">
        <w:rPr>
          <w:color w:val="000000" w:themeColor="text1"/>
        </w:rPr>
        <w:t>。其中，</w:t>
      </w:r>
      <w:r w:rsidR="004779CE" w:rsidRPr="00A20993">
        <w:rPr>
          <w:rFonts w:hint="eastAsia"/>
          <w:color w:val="000000" w:themeColor="text1"/>
        </w:rPr>
        <w:t>学号</w:t>
      </w:r>
      <w:r w:rsidR="002F7DA0" w:rsidRPr="00A20993">
        <w:rPr>
          <w:rFonts w:hint="eastAsia"/>
          <w:color w:val="000000" w:themeColor="text1"/>
        </w:rPr>
        <w:t>studentNum</w:t>
      </w:r>
      <w:r w:rsidRPr="00A20993">
        <w:rPr>
          <w:color w:val="000000" w:themeColor="text1"/>
        </w:rPr>
        <w:t>是该表的主键，</w:t>
      </w:r>
      <w:r w:rsidR="00010CEC" w:rsidRPr="00A20993">
        <w:rPr>
          <w:color w:val="000000" w:themeColor="text1"/>
        </w:rPr>
        <w:t>保证了每个</w:t>
      </w:r>
      <w:r w:rsidR="00010CEC" w:rsidRPr="00A20993">
        <w:rPr>
          <w:rFonts w:hint="eastAsia"/>
          <w:color w:val="000000" w:themeColor="text1"/>
        </w:rPr>
        <w:t>用户</w:t>
      </w:r>
      <w:r w:rsidR="00010CEC" w:rsidRPr="00A20993">
        <w:rPr>
          <w:color w:val="000000" w:themeColor="text1"/>
        </w:rPr>
        <w:t>的唯一性，</w:t>
      </w:r>
      <w:r w:rsidR="00010CEC" w:rsidRPr="00A20993">
        <w:rPr>
          <w:rFonts w:hint="eastAsia"/>
          <w:color w:val="000000" w:themeColor="text1"/>
        </w:rPr>
        <w:t>班级 cid是表</w:t>
      </w:r>
      <w:r w:rsidR="00010CEC" w:rsidRPr="00A20993">
        <w:rPr>
          <w:color w:val="000000" w:themeColor="text1"/>
        </w:rPr>
        <w:t>ClassInfo</w:t>
      </w:r>
      <w:r w:rsidR="00010CEC" w:rsidRPr="00A20993">
        <w:rPr>
          <w:rFonts w:hint="eastAsia"/>
          <w:color w:val="000000" w:themeColor="text1"/>
        </w:rPr>
        <w:t xml:space="preserve"> 的外键，用户类型</w:t>
      </w:r>
      <w:r w:rsidR="00010CEC" w:rsidRPr="00A20993">
        <w:rPr>
          <w:color w:val="000000" w:themeColor="text1"/>
        </w:rPr>
        <w:t>user_type</w:t>
      </w:r>
      <w:r w:rsidR="00010CEC" w:rsidRPr="00A20993">
        <w:rPr>
          <w:rFonts w:hint="eastAsia"/>
          <w:color w:val="000000" w:themeColor="text1"/>
        </w:rPr>
        <w:t>是表UserType的外键，</w:t>
      </w:r>
      <w:r w:rsidRPr="00A20993">
        <w:rPr>
          <w:color w:val="000000" w:themeColor="text1"/>
        </w:rPr>
        <w:t>当系统登录时，通过此表进行登录校验，检查</w:t>
      </w:r>
      <w:r w:rsidR="002F7DA0" w:rsidRPr="00A20993">
        <w:rPr>
          <w:rFonts w:hint="eastAsia"/>
          <w:color w:val="000000" w:themeColor="text1"/>
        </w:rPr>
        <w:t>邮箱</w:t>
      </w:r>
      <w:r w:rsidRPr="00A20993">
        <w:rPr>
          <w:color w:val="000000" w:themeColor="text1"/>
        </w:rPr>
        <w:t>和密码是否对应。</w:t>
      </w:r>
    </w:p>
    <w:p w14:paraId="6C6D864D" w14:textId="155D1E0F"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3</w:t>
      </w:r>
      <w:r w:rsidRPr="00A20993">
        <w:rPr>
          <w:color w:val="000000" w:themeColor="text1"/>
        </w:rPr>
        <w:t xml:space="preserve">  </w:t>
      </w:r>
      <w:r w:rsidR="002F7DA0" w:rsidRPr="00A20993">
        <w:rPr>
          <w:color w:val="000000" w:themeColor="text1"/>
        </w:rPr>
        <w:t>用户信息表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6926A71F"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40C620A6"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0BDF50B5"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1127DF69"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41B286B4"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78E66CC5"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3AE7C969"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3DDA159F" w14:textId="77777777" w:rsidTr="00FF401E">
        <w:trPr>
          <w:trHeight w:val="244"/>
          <w:jc w:val="center"/>
        </w:trPr>
        <w:tc>
          <w:tcPr>
            <w:tcW w:w="1836" w:type="dxa"/>
            <w:tcBorders>
              <w:top w:val="single" w:sz="4" w:space="0" w:color="auto"/>
              <w:left w:val="nil"/>
              <w:bottom w:val="nil"/>
              <w:right w:val="nil"/>
            </w:tcBorders>
            <w:shd w:val="clear" w:color="000000" w:fill="auto"/>
          </w:tcPr>
          <w:p w14:paraId="0AE63246" w14:textId="13677ADB" w:rsidR="001C50CA" w:rsidRPr="00A20993" w:rsidRDefault="001C50CA" w:rsidP="001C50CA">
            <w:pPr>
              <w:spacing w:line="25" w:lineRule="atLeast"/>
              <w:jc w:val="center"/>
              <w:rPr>
                <w:color w:val="000000" w:themeColor="text1"/>
              </w:rPr>
            </w:pPr>
            <w:r w:rsidRPr="00A20993">
              <w:rPr>
                <w:color w:val="000000" w:themeColor="text1"/>
              </w:rPr>
              <w:t>studentNum</w:t>
            </w:r>
          </w:p>
        </w:tc>
        <w:tc>
          <w:tcPr>
            <w:tcW w:w="1260" w:type="dxa"/>
            <w:tcBorders>
              <w:top w:val="single" w:sz="4" w:space="0" w:color="auto"/>
              <w:left w:val="nil"/>
              <w:bottom w:val="nil"/>
              <w:right w:val="nil"/>
            </w:tcBorders>
            <w:shd w:val="clear" w:color="000000" w:fill="auto"/>
          </w:tcPr>
          <w:p w14:paraId="3C234B05" w14:textId="4C1322F8" w:rsidR="001C50CA" w:rsidRPr="00A20993" w:rsidRDefault="00E310CD" w:rsidP="001C50CA">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single" w:sz="4" w:space="0" w:color="auto"/>
              <w:left w:val="nil"/>
              <w:bottom w:val="nil"/>
              <w:right w:val="nil"/>
            </w:tcBorders>
            <w:shd w:val="clear" w:color="000000" w:fill="auto"/>
          </w:tcPr>
          <w:p w14:paraId="3101E35F" w14:textId="6A61A9F7" w:rsidR="001C50CA" w:rsidRPr="00A20993" w:rsidRDefault="00E310CD" w:rsidP="001C50CA">
            <w:pPr>
              <w:spacing w:line="25" w:lineRule="atLeast"/>
              <w:jc w:val="center"/>
              <w:rPr>
                <w:color w:val="000000" w:themeColor="text1"/>
              </w:rPr>
            </w:pPr>
            <w:r w:rsidRPr="00A20993">
              <w:rPr>
                <w:rFonts w:hint="eastAsia"/>
                <w:color w:val="000000" w:themeColor="text1"/>
              </w:rPr>
              <w:t>15</w:t>
            </w:r>
          </w:p>
        </w:tc>
        <w:tc>
          <w:tcPr>
            <w:tcW w:w="1331" w:type="dxa"/>
            <w:tcBorders>
              <w:top w:val="single" w:sz="4" w:space="0" w:color="auto"/>
              <w:left w:val="nil"/>
              <w:bottom w:val="nil"/>
              <w:right w:val="nil"/>
            </w:tcBorders>
            <w:shd w:val="clear" w:color="000000" w:fill="auto"/>
          </w:tcPr>
          <w:p w14:paraId="307C8436" w14:textId="05EBAA09" w:rsidR="001C50CA" w:rsidRPr="00A20993" w:rsidRDefault="001C50CA" w:rsidP="001C50CA">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33E8D725" w14:textId="000EAA9C" w:rsidR="001C50CA" w:rsidRPr="00A20993" w:rsidRDefault="001C50CA" w:rsidP="001C50CA">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069283E1" w14:textId="093669F2" w:rsidR="001C50CA" w:rsidRPr="00A20993" w:rsidRDefault="001C50CA" w:rsidP="001C50CA">
            <w:pPr>
              <w:spacing w:line="25" w:lineRule="atLeast"/>
              <w:jc w:val="center"/>
              <w:rPr>
                <w:color w:val="000000" w:themeColor="text1"/>
              </w:rPr>
            </w:pPr>
            <w:r w:rsidRPr="00A20993">
              <w:rPr>
                <w:rFonts w:hint="eastAsia"/>
                <w:color w:val="000000" w:themeColor="text1"/>
              </w:rPr>
              <w:t>学号</w:t>
            </w:r>
          </w:p>
        </w:tc>
      </w:tr>
      <w:tr w:rsidR="00A20993" w:rsidRPr="00A20993" w14:paraId="0EDD4801" w14:textId="77777777" w:rsidTr="00FF401E">
        <w:trPr>
          <w:trHeight w:val="244"/>
          <w:jc w:val="center"/>
        </w:trPr>
        <w:tc>
          <w:tcPr>
            <w:tcW w:w="1836" w:type="dxa"/>
            <w:tcBorders>
              <w:top w:val="nil"/>
              <w:left w:val="nil"/>
              <w:bottom w:val="nil"/>
              <w:right w:val="nil"/>
            </w:tcBorders>
            <w:shd w:val="clear" w:color="000000" w:fill="auto"/>
          </w:tcPr>
          <w:p w14:paraId="727C4827" w14:textId="7D9C47B4" w:rsidR="001C50CA" w:rsidRPr="00A20993" w:rsidRDefault="001C50CA" w:rsidP="001C50CA">
            <w:pPr>
              <w:spacing w:line="25" w:lineRule="atLeast"/>
              <w:jc w:val="center"/>
              <w:rPr>
                <w:color w:val="000000" w:themeColor="text1"/>
              </w:rPr>
            </w:pPr>
            <w:r w:rsidRPr="00A20993">
              <w:rPr>
                <w:color w:val="000000" w:themeColor="text1"/>
              </w:rPr>
              <w:t>password</w:t>
            </w:r>
          </w:p>
        </w:tc>
        <w:tc>
          <w:tcPr>
            <w:tcW w:w="1260" w:type="dxa"/>
            <w:tcBorders>
              <w:top w:val="nil"/>
              <w:left w:val="nil"/>
              <w:bottom w:val="nil"/>
              <w:right w:val="nil"/>
            </w:tcBorders>
            <w:shd w:val="clear" w:color="000000" w:fill="auto"/>
          </w:tcPr>
          <w:p w14:paraId="24E906BE" w14:textId="62E5B422" w:rsidR="001C50CA" w:rsidRPr="00A20993" w:rsidRDefault="001C50CA" w:rsidP="001C50CA">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nil"/>
              <w:right w:val="nil"/>
            </w:tcBorders>
            <w:shd w:val="clear" w:color="000000" w:fill="auto"/>
          </w:tcPr>
          <w:p w14:paraId="1AB46332" w14:textId="25E84343" w:rsidR="001C50CA" w:rsidRPr="00A20993" w:rsidRDefault="001C50CA" w:rsidP="001C50CA">
            <w:pPr>
              <w:spacing w:line="25" w:lineRule="atLeast"/>
              <w:jc w:val="center"/>
              <w:rPr>
                <w:color w:val="000000" w:themeColor="text1"/>
              </w:rPr>
            </w:pPr>
            <w:r w:rsidRPr="00A20993">
              <w:rPr>
                <w:color w:val="000000" w:themeColor="text1"/>
              </w:rPr>
              <w:t>64</w:t>
            </w:r>
          </w:p>
        </w:tc>
        <w:tc>
          <w:tcPr>
            <w:tcW w:w="1331" w:type="dxa"/>
            <w:tcBorders>
              <w:top w:val="nil"/>
              <w:left w:val="nil"/>
              <w:bottom w:val="nil"/>
              <w:right w:val="nil"/>
            </w:tcBorders>
            <w:shd w:val="clear" w:color="000000" w:fill="auto"/>
          </w:tcPr>
          <w:p w14:paraId="154E232C" w14:textId="118BEB56"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1A816B0" w14:textId="27AAEA2C"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587B579F" w14:textId="3D2180E5" w:rsidR="001C50CA" w:rsidRPr="00A20993" w:rsidRDefault="001C50CA" w:rsidP="001C50CA">
            <w:pPr>
              <w:spacing w:line="25" w:lineRule="atLeast"/>
              <w:jc w:val="center"/>
              <w:rPr>
                <w:color w:val="000000" w:themeColor="text1"/>
              </w:rPr>
            </w:pPr>
            <w:r w:rsidRPr="00A20993">
              <w:rPr>
                <w:rFonts w:hint="eastAsia"/>
                <w:color w:val="000000" w:themeColor="text1"/>
              </w:rPr>
              <w:t>密码</w:t>
            </w:r>
          </w:p>
        </w:tc>
      </w:tr>
      <w:tr w:rsidR="00A20993" w:rsidRPr="00A20993" w14:paraId="6847AA8B" w14:textId="77777777" w:rsidTr="001C50CA">
        <w:trPr>
          <w:trHeight w:val="90"/>
          <w:jc w:val="center"/>
        </w:trPr>
        <w:tc>
          <w:tcPr>
            <w:tcW w:w="1836" w:type="dxa"/>
            <w:tcBorders>
              <w:top w:val="nil"/>
              <w:left w:val="nil"/>
              <w:bottom w:val="nil"/>
              <w:right w:val="nil"/>
            </w:tcBorders>
            <w:shd w:val="clear" w:color="000000" w:fill="auto"/>
          </w:tcPr>
          <w:p w14:paraId="5A200EA7" w14:textId="360427B8" w:rsidR="001C50CA" w:rsidRPr="00A20993" w:rsidRDefault="001C50CA" w:rsidP="001C50CA">
            <w:pPr>
              <w:spacing w:line="25" w:lineRule="atLeast"/>
              <w:jc w:val="center"/>
              <w:rPr>
                <w:rFonts w:ascii="宋体" w:hAnsi="宋体" w:cs="宋体"/>
                <w:color w:val="000000" w:themeColor="text1"/>
                <w:szCs w:val="21"/>
              </w:rPr>
            </w:pPr>
            <w:r w:rsidRPr="00A20993">
              <w:rPr>
                <w:color w:val="000000" w:themeColor="text1"/>
              </w:rPr>
              <w:t>username</w:t>
            </w:r>
          </w:p>
        </w:tc>
        <w:tc>
          <w:tcPr>
            <w:tcW w:w="1260" w:type="dxa"/>
            <w:tcBorders>
              <w:top w:val="nil"/>
              <w:left w:val="nil"/>
              <w:bottom w:val="nil"/>
              <w:right w:val="nil"/>
            </w:tcBorders>
            <w:shd w:val="clear" w:color="000000" w:fill="auto"/>
          </w:tcPr>
          <w:p w14:paraId="1ADEF0AA" w14:textId="089ECC46" w:rsidR="001C50CA" w:rsidRPr="00A20993" w:rsidRDefault="001C50CA" w:rsidP="001C50CA">
            <w:pPr>
              <w:spacing w:line="25" w:lineRule="atLeast"/>
              <w:jc w:val="center"/>
              <w:rPr>
                <w:rFonts w:ascii="宋体" w:hAnsi="宋体" w:cs="宋体"/>
                <w:color w:val="000000" w:themeColor="text1"/>
                <w:szCs w:val="21"/>
              </w:rPr>
            </w:pPr>
            <w:r w:rsidRPr="00A20993">
              <w:rPr>
                <w:rFonts w:hint="eastAsia"/>
                <w:color w:val="000000" w:themeColor="text1"/>
              </w:rPr>
              <w:t>v</w:t>
            </w:r>
            <w:r w:rsidRPr="00A20993">
              <w:rPr>
                <w:color w:val="000000" w:themeColor="text1"/>
              </w:rPr>
              <w:t>archar</w:t>
            </w:r>
          </w:p>
        </w:tc>
        <w:tc>
          <w:tcPr>
            <w:tcW w:w="1033" w:type="dxa"/>
            <w:tcBorders>
              <w:top w:val="nil"/>
              <w:left w:val="nil"/>
              <w:bottom w:val="nil"/>
              <w:right w:val="nil"/>
            </w:tcBorders>
            <w:shd w:val="clear" w:color="000000" w:fill="auto"/>
          </w:tcPr>
          <w:p w14:paraId="75C374FC" w14:textId="168DCE68" w:rsidR="001C50CA" w:rsidRPr="00A20993" w:rsidRDefault="001C50CA" w:rsidP="001C50CA">
            <w:pPr>
              <w:spacing w:line="25" w:lineRule="atLeast"/>
              <w:jc w:val="center"/>
              <w:rPr>
                <w:rFonts w:ascii="宋体" w:hAnsi="宋体" w:cs="宋体"/>
                <w:color w:val="000000" w:themeColor="text1"/>
                <w:szCs w:val="21"/>
              </w:rPr>
            </w:pPr>
            <w:r w:rsidRPr="00A20993">
              <w:rPr>
                <w:color w:val="000000" w:themeColor="text1"/>
              </w:rPr>
              <w:t>15</w:t>
            </w:r>
          </w:p>
        </w:tc>
        <w:tc>
          <w:tcPr>
            <w:tcW w:w="1331" w:type="dxa"/>
            <w:tcBorders>
              <w:top w:val="nil"/>
              <w:left w:val="nil"/>
              <w:bottom w:val="nil"/>
              <w:right w:val="nil"/>
            </w:tcBorders>
            <w:shd w:val="clear" w:color="000000" w:fill="auto"/>
          </w:tcPr>
          <w:p w14:paraId="666BCF78" w14:textId="43320F86" w:rsidR="001C50CA" w:rsidRPr="00A20993" w:rsidRDefault="001C50CA" w:rsidP="001C50CA">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51032C66" w14:textId="40CF085F" w:rsidR="001C50CA" w:rsidRPr="00A20993" w:rsidRDefault="001C50CA" w:rsidP="001C50CA">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01CB1DEC" w14:textId="297A3919" w:rsidR="001C50CA" w:rsidRPr="00A20993" w:rsidRDefault="001C50CA" w:rsidP="001C50CA">
            <w:pPr>
              <w:spacing w:line="25" w:lineRule="atLeast"/>
              <w:jc w:val="center"/>
              <w:rPr>
                <w:rFonts w:ascii="宋体" w:hAnsi="宋体" w:cs="宋体"/>
                <w:color w:val="000000" w:themeColor="text1"/>
                <w:szCs w:val="21"/>
              </w:rPr>
            </w:pPr>
            <w:r w:rsidRPr="00A20993">
              <w:rPr>
                <w:rFonts w:hint="eastAsia"/>
                <w:color w:val="000000" w:themeColor="text1"/>
              </w:rPr>
              <w:t>用户名</w:t>
            </w:r>
          </w:p>
        </w:tc>
      </w:tr>
      <w:tr w:rsidR="00A20993" w:rsidRPr="00A20993" w14:paraId="1DF6B553" w14:textId="77777777" w:rsidTr="001C50CA">
        <w:trPr>
          <w:trHeight w:val="90"/>
          <w:jc w:val="center"/>
        </w:trPr>
        <w:tc>
          <w:tcPr>
            <w:tcW w:w="1836" w:type="dxa"/>
            <w:tcBorders>
              <w:top w:val="nil"/>
              <w:left w:val="nil"/>
              <w:bottom w:val="nil"/>
              <w:right w:val="nil"/>
            </w:tcBorders>
            <w:shd w:val="clear" w:color="000000" w:fill="auto"/>
          </w:tcPr>
          <w:p w14:paraId="48C2E258" w14:textId="5F3F867A" w:rsidR="001C50CA" w:rsidRPr="00A20993" w:rsidRDefault="001C50CA" w:rsidP="001C50CA">
            <w:pPr>
              <w:spacing w:line="25" w:lineRule="atLeast"/>
              <w:jc w:val="center"/>
              <w:rPr>
                <w:color w:val="000000" w:themeColor="text1"/>
              </w:rPr>
            </w:pPr>
            <w:r w:rsidRPr="00A20993">
              <w:rPr>
                <w:color w:val="000000" w:themeColor="text1"/>
              </w:rPr>
              <w:t>cid</w:t>
            </w:r>
          </w:p>
        </w:tc>
        <w:tc>
          <w:tcPr>
            <w:tcW w:w="1260" w:type="dxa"/>
            <w:tcBorders>
              <w:top w:val="nil"/>
              <w:left w:val="nil"/>
              <w:bottom w:val="nil"/>
              <w:right w:val="nil"/>
            </w:tcBorders>
            <w:shd w:val="clear" w:color="000000" w:fill="auto"/>
          </w:tcPr>
          <w:p w14:paraId="77721BDD" w14:textId="37ED89C6" w:rsidR="001C50CA" w:rsidRPr="00A20993" w:rsidRDefault="001C50CA" w:rsidP="001C50CA">
            <w:pPr>
              <w:spacing w:line="25" w:lineRule="atLeast"/>
              <w:jc w:val="center"/>
              <w:rPr>
                <w:color w:val="000000" w:themeColor="text1"/>
              </w:rPr>
            </w:pPr>
            <w:r w:rsidRPr="00A20993">
              <w:rPr>
                <w:color w:val="000000" w:themeColor="text1"/>
              </w:rPr>
              <w:t>INTEGER</w:t>
            </w:r>
          </w:p>
        </w:tc>
        <w:tc>
          <w:tcPr>
            <w:tcW w:w="1033" w:type="dxa"/>
            <w:tcBorders>
              <w:top w:val="nil"/>
              <w:left w:val="nil"/>
              <w:bottom w:val="nil"/>
              <w:right w:val="nil"/>
            </w:tcBorders>
            <w:shd w:val="clear" w:color="000000" w:fill="auto"/>
          </w:tcPr>
          <w:p w14:paraId="6FA3DB94" w14:textId="2ECB3F62" w:rsidR="001C50CA" w:rsidRPr="00A20993" w:rsidRDefault="001C50CA" w:rsidP="001C50CA">
            <w:pPr>
              <w:spacing w:line="25" w:lineRule="atLeast"/>
              <w:jc w:val="center"/>
              <w:rPr>
                <w:color w:val="000000" w:themeColor="text1"/>
              </w:rPr>
            </w:pPr>
            <w:r w:rsidRPr="00A20993">
              <w:rPr>
                <w:color w:val="000000" w:themeColor="text1"/>
              </w:rPr>
              <w:t>4</w:t>
            </w:r>
          </w:p>
        </w:tc>
        <w:tc>
          <w:tcPr>
            <w:tcW w:w="1331" w:type="dxa"/>
            <w:tcBorders>
              <w:top w:val="nil"/>
              <w:left w:val="nil"/>
              <w:bottom w:val="nil"/>
              <w:right w:val="nil"/>
            </w:tcBorders>
            <w:shd w:val="clear" w:color="000000" w:fill="auto"/>
          </w:tcPr>
          <w:p w14:paraId="7C2BA4FD" w14:textId="464B4CE5"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3165713A" w14:textId="51D1D32B"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1BB58687" w14:textId="799EFAA0" w:rsidR="001C50CA" w:rsidRPr="00A20993" w:rsidRDefault="001C50CA" w:rsidP="001C50CA">
            <w:pPr>
              <w:spacing w:line="25" w:lineRule="atLeast"/>
              <w:jc w:val="center"/>
              <w:rPr>
                <w:color w:val="000000" w:themeColor="text1"/>
              </w:rPr>
            </w:pPr>
            <w:r w:rsidRPr="00A20993">
              <w:rPr>
                <w:rFonts w:hint="eastAsia"/>
                <w:color w:val="000000" w:themeColor="text1"/>
              </w:rPr>
              <w:t>班级</w:t>
            </w:r>
          </w:p>
        </w:tc>
      </w:tr>
      <w:tr w:rsidR="00A20993" w:rsidRPr="00A20993" w14:paraId="59EBB884" w14:textId="77777777" w:rsidTr="001C50CA">
        <w:trPr>
          <w:trHeight w:val="90"/>
          <w:jc w:val="center"/>
        </w:trPr>
        <w:tc>
          <w:tcPr>
            <w:tcW w:w="1836" w:type="dxa"/>
            <w:tcBorders>
              <w:top w:val="nil"/>
              <w:left w:val="nil"/>
              <w:bottom w:val="nil"/>
              <w:right w:val="nil"/>
            </w:tcBorders>
            <w:shd w:val="clear" w:color="000000" w:fill="auto"/>
          </w:tcPr>
          <w:p w14:paraId="00BB6A69" w14:textId="28622495" w:rsidR="001C50CA" w:rsidRPr="00A20993" w:rsidRDefault="001C50CA" w:rsidP="001C50CA">
            <w:pPr>
              <w:spacing w:line="25" w:lineRule="atLeast"/>
              <w:jc w:val="center"/>
              <w:rPr>
                <w:color w:val="000000" w:themeColor="text1"/>
              </w:rPr>
            </w:pPr>
            <w:r w:rsidRPr="00A20993">
              <w:rPr>
                <w:color w:val="000000" w:themeColor="text1"/>
              </w:rPr>
              <w:t>user_typ</w:t>
            </w:r>
            <w:r w:rsidRPr="00A20993">
              <w:rPr>
                <w:rFonts w:hint="eastAsia"/>
                <w:color w:val="000000" w:themeColor="text1"/>
              </w:rPr>
              <w:t>e</w:t>
            </w:r>
          </w:p>
        </w:tc>
        <w:tc>
          <w:tcPr>
            <w:tcW w:w="1260" w:type="dxa"/>
            <w:tcBorders>
              <w:top w:val="nil"/>
              <w:left w:val="nil"/>
              <w:bottom w:val="nil"/>
              <w:right w:val="nil"/>
            </w:tcBorders>
            <w:shd w:val="clear" w:color="000000" w:fill="auto"/>
          </w:tcPr>
          <w:p w14:paraId="30EDFF09" w14:textId="54A71FAE" w:rsidR="001C50CA" w:rsidRPr="00A20993" w:rsidRDefault="001C50CA" w:rsidP="001C50CA">
            <w:pPr>
              <w:spacing w:line="25" w:lineRule="atLeast"/>
              <w:jc w:val="center"/>
              <w:rPr>
                <w:color w:val="000000" w:themeColor="text1"/>
              </w:rPr>
            </w:pPr>
            <w:r w:rsidRPr="00A20993">
              <w:rPr>
                <w:color w:val="000000" w:themeColor="text1"/>
              </w:rPr>
              <w:t>INTEGER</w:t>
            </w:r>
          </w:p>
        </w:tc>
        <w:tc>
          <w:tcPr>
            <w:tcW w:w="1033" w:type="dxa"/>
            <w:tcBorders>
              <w:top w:val="nil"/>
              <w:left w:val="nil"/>
              <w:bottom w:val="nil"/>
              <w:right w:val="nil"/>
            </w:tcBorders>
            <w:shd w:val="clear" w:color="000000" w:fill="auto"/>
          </w:tcPr>
          <w:p w14:paraId="355DBB49" w14:textId="2A772DE1" w:rsidR="001C50CA" w:rsidRPr="00A20993" w:rsidRDefault="001C50CA" w:rsidP="001C50CA">
            <w:pPr>
              <w:spacing w:line="25" w:lineRule="atLeast"/>
              <w:jc w:val="center"/>
              <w:rPr>
                <w:color w:val="000000" w:themeColor="text1"/>
              </w:rPr>
            </w:pPr>
            <w:r w:rsidRPr="00A20993">
              <w:rPr>
                <w:color w:val="000000" w:themeColor="text1"/>
              </w:rPr>
              <w:t>4</w:t>
            </w:r>
          </w:p>
        </w:tc>
        <w:tc>
          <w:tcPr>
            <w:tcW w:w="1331" w:type="dxa"/>
            <w:tcBorders>
              <w:top w:val="nil"/>
              <w:left w:val="nil"/>
              <w:bottom w:val="nil"/>
              <w:right w:val="nil"/>
            </w:tcBorders>
            <w:shd w:val="clear" w:color="000000" w:fill="auto"/>
          </w:tcPr>
          <w:p w14:paraId="67E6BBA4" w14:textId="3927D825"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19B97C27" w14:textId="489BE140"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7BDC9FCF" w14:textId="1F1D3DFA" w:rsidR="001C50CA" w:rsidRPr="00A20993" w:rsidRDefault="001C50CA" w:rsidP="001C50CA">
            <w:pPr>
              <w:spacing w:line="25" w:lineRule="atLeast"/>
              <w:jc w:val="center"/>
              <w:rPr>
                <w:color w:val="000000" w:themeColor="text1"/>
              </w:rPr>
            </w:pPr>
            <w:r w:rsidRPr="00A20993">
              <w:rPr>
                <w:rFonts w:hint="eastAsia"/>
                <w:color w:val="000000" w:themeColor="text1"/>
              </w:rPr>
              <w:t>用户类型</w:t>
            </w:r>
          </w:p>
        </w:tc>
      </w:tr>
      <w:tr w:rsidR="00A20993" w:rsidRPr="00A20993" w14:paraId="7569D9C8" w14:textId="77777777" w:rsidTr="00F02118">
        <w:trPr>
          <w:trHeight w:val="90"/>
          <w:jc w:val="center"/>
        </w:trPr>
        <w:tc>
          <w:tcPr>
            <w:tcW w:w="1836" w:type="dxa"/>
            <w:tcBorders>
              <w:top w:val="nil"/>
              <w:left w:val="nil"/>
              <w:bottom w:val="nil"/>
              <w:right w:val="nil"/>
            </w:tcBorders>
            <w:shd w:val="clear" w:color="000000" w:fill="auto"/>
          </w:tcPr>
          <w:p w14:paraId="6E2AF34B" w14:textId="3FDF5E9C" w:rsidR="001C50CA" w:rsidRPr="00A20993" w:rsidRDefault="001C50CA" w:rsidP="001C50CA">
            <w:pPr>
              <w:spacing w:line="25" w:lineRule="atLeast"/>
              <w:jc w:val="center"/>
              <w:rPr>
                <w:color w:val="000000" w:themeColor="text1"/>
              </w:rPr>
            </w:pPr>
            <w:r w:rsidRPr="00A20993">
              <w:rPr>
                <w:color w:val="000000" w:themeColor="text1"/>
              </w:rPr>
              <w:t>phone</w:t>
            </w:r>
          </w:p>
        </w:tc>
        <w:tc>
          <w:tcPr>
            <w:tcW w:w="1260" w:type="dxa"/>
            <w:tcBorders>
              <w:top w:val="nil"/>
              <w:left w:val="nil"/>
              <w:bottom w:val="nil"/>
              <w:right w:val="nil"/>
            </w:tcBorders>
            <w:shd w:val="clear" w:color="000000" w:fill="auto"/>
          </w:tcPr>
          <w:p w14:paraId="00C463C9" w14:textId="773D68C0" w:rsidR="001C50CA" w:rsidRPr="00A20993" w:rsidRDefault="001C50CA" w:rsidP="001C50CA">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nil"/>
              <w:right w:val="nil"/>
            </w:tcBorders>
            <w:shd w:val="clear" w:color="000000" w:fill="auto"/>
          </w:tcPr>
          <w:p w14:paraId="0934B9EA" w14:textId="09E8850A" w:rsidR="001C50CA" w:rsidRPr="00A20993" w:rsidRDefault="001C50CA" w:rsidP="001C50CA">
            <w:pPr>
              <w:spacing w:line="25" w:lineRule="atLeast"/>
              <w:jc w:val="center"/>
              <w:rPr>
                <w:color w:val="000000" w:themeColor="text1"/>
              </w:rPr>
            </w:pPr>
            <w:r w:rsidRPr="00A20993">
              <w:rPr>
                <w:color w:val="000000" w:themeColor="text1"/>
              </w:rPr>
              <w:t>11</w:t>
            </w:r>
          </w:p>
        </w:tc>
        <w:tc>
          <w:tcPr>
            <w:tcW w:w="1331" w:type="dxa"/>
            <w:tcBorders>
              <w:top w:val="nil"/>
              <w:left w:val="nil"/>
              <w:bottom w:val="nil"/>
              <w:right w:val="nil"/>
            </w:tcBorders>
            <w:shd w:val="clear" w:color="000000" w:fill="auto"/>
          </w:tcPr>
          <w:p w14:paraId="46CCF9B6" w14:textId="38448AB4"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409486D5" w14:textId="3889EC77" w:rsidR="001C50CA" w:rsidRPr="00A20993" w:rsidRDefault="001C50CA" w:rsidP="001C50CA">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1D057518" w14:textId="1E41593D" w:rsidR="001C50CA" w:rsidRPr="00A20993" w:rsidRDefault="001C50CA" w:rsidP="001C50CA">
            <w:pPr>
              <w:spacing w:line="25" w:lineRule="atLeast"/>
              <w:jc w:val="center"/>
              <w:rPr>
                <w:color w:val="000000" w:themeColor="text1"/>
              </w:rPr>
            </w:pPr>
            <w:r w:rsidRPr="00A20993">
              <w:rPr>
                <w:rFonts w:hint="eastAsia"/>
                <w:color w:val="000000" w:themeColor="text1"/>
              </w:rPr>
              <w:t>手机号</w:t>
            </w:r>
          </w:p>
        </w:tc>
      </w:tr>
      <w:tr w:rsidR="00A20993" w:rsidRPr="00A20993" w14:paraId="57C8D5F4" w14:textId="77777777" w:rsidTr="00F02118">
        <w:trPr>
          <w:trHeight w:val="90"/>
          <w:jc w:val="center"/>
        </w:trPr>
        <w:tc>
          <w:tcPr>
            <w:tcW w:w="1836" w:type="dxa"/>
            <w:tcBorders>
              <w:top w:val="nil"/>
              <w:left w:val="nil"/>
              <w:bottom w:val="nil"/>
              <w:right w:val="nil"/>
            </w:tcBorders>
            <w:shd w:val="clear" w:color="000000" w:fill="auto"/>
          </w:tcPr>
          <w:p w14:paraId="675F48E0" w14:textId="270FCA4E" w:rsidR="00F02118" w:rsidRPr="00A20993" w:rsidRDefault="00F02118" w:rsidP="00F02118">
            <w:pPr>
              <w:spacing w:line="25" w:lineRule="atLeast"/>
              <w:jc w:val="center"/>
              <w:rPr>
                <w:color w:val="000000" w:themeColor="text1"/>
              </w:rPr>
            </w:pPr>
            <w:r w:rsidRPr="00A20993">
              <w:rPr>
                <w:color w:val="000000" w:themeColor="text1"/>
              </w:rPr>
              <w:t>email</w:t>
            </w:r>
          </w:p>
        </w:tc>
        <w:tc>
          <w:tcPr>
            <w:tcW w:w="1260" w:type="dxa"/>
            <w:tcBorders>
              <w:top w:val="nil"/>
              <w:left w:val="nil"/>
              <w:bottom w:val="nil"/>
              <w:right w:val="nil"/>
            </w:tcBorders>
            <w:shd w:val="clear" w:color="000000" w:fill="auto"/>
          </w:tcPr>
          <w:p w14:paraId="4D7BB8D4" w14:textId="23D0CB95" w:rsidR="00F02118" w:rsidRPr="00A20993" w:rsidRDefault="00F02118" w:rsidP="00F02118">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nil"/>
              <w:right w:val="nil"/>
            </w:tcBorders>
            <w:shd w:val="clear" w:color="000000" w:fill="auto"/>
          </w:tcPr>
          <w:p w14:paraId="1E6E75BC" w14:textId="1C1EE447" w:rsidR="00F02118" w:rsidRPr="00A20993" w:rsidRDefault="00F02118" w:rsidP="00F02118">
            <w:pPr>
              <w:spacing w:line="25" w:lineRule="atLeast"/>
              <w:jc w:val="center"/>
              <w:rPr>
                <w:color w:val="000000" w:themeColor="text1"/>
              </w:rPr>
            </w:pPr>
            <w:r w:rsidRPr="00A20993">
              <w:rPr>
                <w:color w:val="000000" w:themeColor="text1"/>
              </w:rPr>
              <w:t>20</w:t>
            </w:r>
          </w:p>
        </w:tc>
        <w:tc>
          <w:tcPr>
            <w:tcW w:w="1331" w:type="dxa"/>
            <w:tcBorders>
              <w:top w:val="nil"/>
              <w:left w:val="nil"/>
              <w:bottom w:val="nil"/>
              <w:right w:val="nil"/>
            </w:tcBorders>
            <w:shd w:val="clear" w:color="000000" w:fill="auto"/>
          </w:tcPr>
          <w:p w14:paraId="0EA7632C" w14:textId="682846C4" w:rsidR="00F02118" w:rsidRPr="00A20993" w:rsidRDefault="00F02118" w:rsidP="00F02118">
            <w:pPr>
              <w:spacing w:line="25" w:lineRule="atLeast"/>
              <w:jc w:val="center"/>
              <w:rPr>
                <w:color w:val="000000" w:themeColor="text1"/>
              </w:rPr>
            </w:pPr>
            <w:r w:rsidRPr="00A20993">
              <w:rPr>
                <w:rFonts w:ascii="宋体" w:hAnsi="宋体" w:hint="eastAsia"/>
                <w:color w:val="000000" w:themeColor="text1"/>
                <w:szCs w:val="21"/>
              </w:rPr>
              <w:t>允许空</w:t>
            </w:r>
          </w:p>
        </w:tc>
        <w:tc>
          <w:tcPr>
            <w:tcW w:w="1142" w:type="dxa"/>
            <w:tcBorders>
              <w:top w:val="nil"/>
              <w:left w:val="nil"/>
              <w:bottom w:val="nil"/>
              <w:right w:val="nil"/>
            </w:tcBorders>
            <w:shd w:val="clear" w:color="000000" w:fill="auto"/>
          </w:tcPr>
          <w:p w14:paraId="46945977" w14:textId="6C2FB846"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4438F2D6" w14:textId="7DBD44EB" w:rsidR="00F02118" w:rsidRPr="00A20993" w:rsidRDefault="00F02118" w:rsidP="00F02118">
            <w:pPr>
              <w:spacing w:line="25" w:lineRule="atLeast"/>
              <w:jc w:val="center"/>
              <w:rPr>
                <w:color w:val="000000" w:themeColor="text1"/>
              </w:rPr>
            </w:pPr>
            <w:r w:rsidRPr="00A20993">
              <w:rPr>
                <w:rFonts w:hint="eastAsia"/>
                <w:color w:val="000000" w:themeColor="text1"/>
              </w:rPr>
              <w:t>邮箱</w:t>
            </w:r>
          </w:p>
        </w:tc>
      </w:tr>
      <w:tr w:rsidR="00A20993" w:rsidRPr="00A20993" w14:paraId="6BD4DD23" w14:textId="77777777" w:rsidTr="00FF401E">
        <w:trPr>
          <w:trHeight w:val="90"/>
          <w:jc w:val="center"/>
        </w:trPr>
        <w:tc>
          <w:tcPr>
            <w:tcW w:w="1836" w:type="dxa"/>
            <w:tcBorders>
              <w:top w:val="nil"/>
              <w:left w:val="nil"/>
              <w:bottom w:val="single" w:sz="12" w:space="0" w:color="auto"/>
              <w:right w:val="nil"/>
            </w:tcBorders>
            <w:shd w:val="clear" w:color="000000" w:fill="auto"/>
          </w:tcPr>
          <w:p w14:paraId="5DD54A77" w14:textId="6109F65D" w:rsidR="00F02118" w:rsidRPr="00A20993" w:rsidRDefault="00F02118" w:rsidP="00F02118">
            <w:pPr>
              <w:spacing w:line="25" w:lineRule="atLeast"/>
              <w:jc w:val="center"/>
              <w:rPr>
                <w:color w:val="000000" w:themeColor="text1"/>
              </w:rPr>
            </w:pPr>
            <w:r w:rsidRPr="00A20993">
              <w:rPr>
                <w:color w:val="000000" w:themeColor="text1"/>
              </w:rPr>
              <w:t>gender</w:t>
            </w:r>
          </w:p>
        </w:tc>
        <w:tc>
          <w:tcPr>
            <w:tcW w:w="1260" w:type="dxa"/>
            <w:tcBorders>
              <w:top w:val="nil"/>
              <w:left w:val="nil"/>
              <w:bottom w:val="single" w:sz="12" w:space="0" w:color="auto"/>
              <w:right w:val="nil"/>
            </w:tcBorders>
            <w:shd w:val="clear" w:color="000000" w:fill="auto"/>
          </w:tcPr>
          <w:p w14:paraId="5A969D82" w14:textId="563D2586"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nil"/>
              <w:left w:val="nil"/>
              <w:bottom w:val="single" w:sz="12" w:space="0" w:color="auto"/>
              <w:right w:val="nil"/>
            </w:tcBorders>
            <w:shd w:val="clear" w:color="000000" w:fill="auto"/>
          </w:tcPr>
          <w:p w14:paraId="5F255BBE" w14:textId="02D57A6C"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nil"/>
              <w:left w:val="nil"/>
              <w:bottom w:val="single" w:sz="12" w:space="0" w:color="auto"/>
              <w:right w:val="nil"/>
            </w:tcBorders>
            <w:shd w:val="clear" w:color="000000" w:fill="auto"/>
          </w:tcPr>
          <w:p w14:paraId="373D67DC" w14:textId="52C6348F" w:rsidR="00F02118" w:rsidRPr="00A20993" w:rsidRDefault="00F02118" w:rsidP="00F02118">
            <w:pPr>
              <w:spacing w:line="25" w:lineRule="atLeast"/>
              <w:jc w:val="center"/>
              <w:rPr>
                <w:color w:val="000000" w:themeColor="text1"/>
              </w:rPr>
            </w:pPr>
            <w:r w:rsidRPr="00A20993">
              <w:rPr>
                <w:color w:val="000000" w:themeColor="text1"/>
              </w:rPr>
              <w:t>否</w:t>
            </w:r>
          </w:p>
        </w:tc>
        <w:tc>
          <w:tcPr>
            <w:tcW w:w="1142" w:type="dxa"/>
            <w:tcBorders>
              <w:top w:val="nil"/>
              <w:left w:val="nil"/>
              <w:bottom w:val="single" w:sz="12" w:space="0" w:color="auto"/>
              <w:right w:val="nil"/>
            </w:tcBorders>
            <w:shd w:val="clear" w:color="000000" w:fill="auto"/>
          </w:tcPr>
          <w:p w14:paraId="49C6229C" w14:textId="18DB3C0E"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512AA3A5" w14:textId="2D9B90FF" w:rsidR="00F02118" w:rsidRPr="00A20993" w:rsidRDefault="00F02118" w:rsidP="00F02118">
            <w:pPr>
              <w:spacing w:line="25" w:lineRule="atLeast"/>
              <w:jc w:val="center"/>
              <w:rPr>
                <w:color w:val="000000" w:themeColor="text1"/>
              </w:rPr>
            </w:pPr>
            <w:r w:rsidRPr="00A20993">
              <w:rPr>
                <w:rFonts w:hint="eastAsia"/>
                <w:color w:val="000000" w:themeColor="text1"/>
              </w:rPr>
              <w:t>性别</w:t>
            </w:r>
          </w:p>
        </w:tc>
      </w:tr>
    </w:tbl>
    <w:p w14:paraId="20667F1A" w14:textId="77777777" w:rsidR="006F0876" w:rsidRPr="00A20993" w:rsidRDefault="006F0876" w:rsidP="006F0876">
      <w:pPr>
        <w:pStyle w:val="21"/>
        <w:ind w:firstLineChars="0" w:firstLine="0"/>
        <w:rPr>
          <w:color w:val="000000" w:themeColor="text1"/>
        </w:rPr>
      </w:pPr>
    </w:p>
    <w:p w14:paraId="66FD51A8" w14:textId="2B7AD03E" w:rsidR="006F0876" w:rsidRPr="00A20993" w:rsidRDefault="006F0876" w:rsidP="006F0876">
      <w:pPr>
        <w:pStyle w:val="21"/>
        <w:ind w:firstLineChars="0" w:firstLine="0"/>
        <w:rPr>
          <w:color w:val="000000" w:themeColor="text1"/>
        </w:rPr>
      </w:pPr>
      <w:r w:rsidRPr="00A20993">
        <w:rPr>
          <w:color w:val="000000" w:themeColor="text1"/>
        </w:rPr>
        <w:t>（4）</w:t>
      </w:r>
      <w:r w:rsidR="00F02118" w:rsidRPr="00A20993">
        <w:rPr>
          <w:rFonts w:hint="eastAsia"/>
          <w:color w:val="000000" w:themeColor="text1"/>
        </w:rPr>
        <w:t>考勤表（app_attendence)</w:t>
      </w:r>
      <w:r w:rsidRPr="00A20993">
        <w:rPr>
          <w:color w:val="000000" w:themeColor="text1"/>
        </w:rPr>
        <w:t>：</w:t>
      </w:r>
    </w:p>
    <w:p w14:paraId="1F3288DA" w14:textId="5B6FF21A" w:rsidR="006F0876" w:rsidRPr="00A20993" w:rsidRDefault="006F0876" w:rsidP="006F0876">
      <w:pPr>
        <w:pStyle w:val="21"/>
        <w:rPr>
          <w:color w:val="000000" w:themeColor="text1"/>
        </w:rPr>
      </w:pPr>
      <w:r w:rsidRPr="00A20993">
        <w:rPr>
          <w:color w:val="000000" w:themeColor="text1"/>
        </w:rPr>
        <w:t>该表存储</w:t>
      </w:r>
      <w:r w:rsidR="00640E5F" w:rsidRPr="00A20993">
        <w:rPr>
          <w:color w:val="000000" w:themeColor="text1"/>
        </w:rPr>
        <w:t>班主任</w:t>
      </w:r>
      <w:r w:rsidRPr="00A20993">
        <w:rPr>
          <w:color w:val="000000" w:themeColor="text1"/>
        </w:rPr>
        <w:t>信息，</w:t>
      </w:r>
      <w:r w:rsidR="004779CE" w:rsidRPr="00A20993">
        <w:rPr>
          <w:rFonts w:hint="eastAsia"/>
          <w:color w:val="000000" w:themeColor="text1"/>
        </w:rPr>
        <w:t>序号id、签到时间</w:t>
      </w:r>
      <w:r w:rsidR="004779CE" w:rsidRPr="00A20993">
        <w:rPr>
          <w:color w:val="000000" w:themeColor="text1"/>
        </w:rPr>
        <w:t>start_time</w:t>
      </w:r>
      <w:r w:rsidR="004779CE" w:rsidRPr="00A20993">
        <w:rPr>
          <w:rFonts w:hint="eastAsia"/>
          <w:color w:val="000000" w:themeColor="text1"/>
        </w:rPr>
        <w:t>、签退时间e</w:t>
      </w:r>
      <w:r w:rsidR="004779CE" w:rsidRPr="00A20993">
        <w:rPr>
          <w:color w:val="000000" w:themeColor="text1"/>
        </w:rPr>
        <w:t>nd_time</w:t>
      </w:r>
      <w:r w:rsidR="004779CE" w:rsidRPr="00A20993">
        <w:rPr>
          <w:rFonts w:hint="eastAsia"/>
          <w:color w:val="000000" w:themeColor="text1"/>
        </w:rPr>
        <w:t>、时长d</w:t>
      </w:r>
      <w:r w:rsidR="004779CE" w:rsidRPr="00A20993">
        <w:rPr>
          <w:color w:val="000000" w:themeColor="text1"/>
        </w:rPr>
        <w:t>uration</w:t>
      </w:r>
      <w:r w:rsidR="004779CE" w:rsidRPr="00A20993">
        <w:rPr>
          <w:rFonts w:hint="eastAsia"/>
          <w:color w:val="000000" w:themeColor="text1"/>
        </w:rPr>
        <w:t>、日期d</w:t>
      </w:r>
      <w:r w:rsidR="004779CE" w:rsidRPr="00A20993">
        <w:rPr>
          <w:color w:val="000000" w:themeColor="text1"/>
        </w:rPr>
        <w:t>ate</w:t>
      </w:r>
      <w:r w:rsidR="004779CE" w:rsidRPr="00A20993">
        <w:rPr>
          <w:rFonts w:hint="eastAsia"/>
          <w:color w:val="000000" w:themeColor="text1"/>
        </w:rPr>
        <w:t>和学号s</w:t>
      </w:r>
      <w:r w:rsidR="004779CE" w:rsidRPr="00A20993">
        <w:rPr>
          <w:color w:val="000000" w:themeColor="text1"/>
        </w:rPr>
        <w:t>tu</w:t>
      </w:r>
      <w:r w:rsidRPr="00A20993">
        <w:rPr>
          <w:color w:val="000000" w:themeColor="text1"/>
        </w:rPr>
        <w:t>。其中，</w:t>
      </w:r>
      <w:r w:rsidR="004779CE" w:rsidRPr="00A20993">
        <w:rPr>
          <w:rFonts w:hint="eastAsia"/>
          <w:color w:val="000000" w:themeColor="text1"/>
        </w:rPr>
        <w:t>序号id</w:t>
      </w:r>
      <w:r w:rsidRPr="00A20993">
        <w:rPr>
          <w:color w:val="000000" w:themeColor="text1"/>
        </w:rPr>
        <w:t>是该表的主键，保证了每个</w:t>
      </w:r>
      <w:r w:rsidR="004779CE" w:rsidRPr="00A20993">
        <w:rPr>
          <w:rFonts w:hint="eastAsia"/>
          <w:color w:val="000000" w:themeColor="text1"/>
        </w:rPr>
        <w:t>签到数据</w:t>
      </w:r>
      <w:r w:rsidRPr="00A20993">
        <w:rPr>
          <w:color w:val="000000" w:themeColor="text1"/>
        </w:rPr>
        <w:t>的唯一性，</w:t>
      </w:r>
      <w:r w:rsidR="00010CEC" w:rsidRPr="00A20993">
        <w:rPr>
          <w:rFonts w:hint="eastAsia"/>
          <w:color w:val="000000" w:themeColor="text1"/>
        </w:rPr>
        <w:t>学号stu是表UserInfo的外键，</w:t>
      </w:r>
      <w:r w:rsidRPr="00A20993">
        <w:rPr>
          <w:color w:val="000000" w:themeColor="text1"/>
        </w:rPr>
        <w:t>当</w:t>
      </w:r>
      <w:r w:rsidR="004779CE" w:rsidRPr="00A20993">
        <w:rPr>
          <w:rFonts w:hint="eastAsia"/>
          <w:color w:val="000000" w:themeColor="text1"/>
        </w:rPr>
        <w:t>系统</w:t>
      </w:r>
      <w:r w:rsidR="00010CEC" w:rsidRPr="00A20993">
        <w:rPr>
          <w:rFonts w:hint="eastAsia"/>
          <w:color w:val="000000" w:themeColor="text1"/>
        </w:rPr>
        <w:t>顶点击</w:t>
      </w:r>
      <w:r w:rsidR="004779CE" w:rsidRPr="00A20993">
        <w:rPr>
          <w:rFonts w:hint="eastAsia"/>
          <w:color w:val="000000" w:themeColor="text1"/>
        </w:rPr>
        <w:t>签到</w:t>
      </w:r>
      <w:r w:rsidRPr="00A20993">
        <w:rPr>
          <w:color w:val="000000" w:themeColor="text1"/>
        </w:rPr>
        <w:t>时，通过此表进行</w:t>
      </w:r>
      <w:r w:rsidR="004779CE" w:rsidRPr="00A20993">
        <w:rPr>
          <w:rFonts w:hint="eastAsia"/>
          <w:color w:val="000000" w:themeColor="text1"/>
        </w:rPr>
        <w:t>签到。</w:t>
      </w:r>
    </w:p>
    <w:p w14:paraId="70B8DF78" w14:textId="4653E4C8"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4</w:t>
      </w:r>
      <w:r w:rsidRPr="00A20993">
        <w:rPr>
          <w:color w:val="000000" w:themeColor="text1"/>
        </w:rPr>
        <w:t xml:space="preserve">  </w:t>
      </w:r>
      <w:r w:rsidR="002F7DA0" w:rsidRPr="00A20993">
        <w:rPr>
          <w:color w:val="000000" w:themeColor="text1"/>
        </w:rPr>
        <w:t>考勤表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4E45F76E"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7F61FB59"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6CF46FCD"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78721005"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4ADD7618"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2D084E50"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32B11381"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264673C2" w14:textId="77777777" w:rsidTr="006D2C3B">
        <w:trPr>
          <w:trHeight w:val="244"/>
          <w:jc w:val="center"/>
        </w:trPr>
        <w:tc>
          <w:tcPr>
            <w:tcW w:w="1836" w:type="dxa"/>
            <w:tcBorders>
              <w:top w:val="single" w:sz="4" w:space="0" w:color="auto"/>
              <w:left w:val="nil"/>
              <w:bottom w:val="nil"/>
              <w:right w:val="nil"/>
            </w:tcBorders>
            <w:shd w:val="clear" w:color="000000" w:fill="auto"/>
          </w:tcPr>
          <w:p w14:paraId="6D32204F" w14:textId="26610261" w:rsidR="00F02118" w:rsidRPr="00A20993" w:rsidRDefault="004779CE" w:rsidP="00F02118">
            <w:pPr>
              <w:spacing w:line="25" w:lineRule="atLeast"/>
              <w:jc w:val="center"/>
              <w:rPr>
                <w:color w:val="000000" w:themeColor="text1"/>
              </w:rPr>
            </w:pPr>
            <w:r w:rsidRPr="00A20993">
              <w:rPr>
                <w:rFonts w:hint="eastAsia"/>
                <w:color w:val="000000" w:themeColor="text1"/>
              </w:rPr>
              <w:t>i</w:t>
            </w:r>
            <w:r w:rsidR="00F02118" w:rsidRPr="00A20993">
              <w:rPr>
                <w:rFonts w:hint="eastAsia"/>
                <w:color w:val="000000" w:themeColor="text1"/>
              </w:rPr>
              <w:t>d</w:t>
            </w:r>
          </w:p>
        </w:tc>
        <w:tc>
          <w:tcPr>
            <w:tcW w:w="1260" w:type="dxa"/>
            <w:tcBorders>
              <w:top w:val="single" w:sz="4" w:space="0" w:color="auto"/>
              <w:left w:val="nil"/>
              <w:bottom w:val="nil"/>
              <w:right w:val="nil"/>
            </w:tcBorders>
            <w:shd w:val="clear" w:color="000000" w:fill="auto"/>
          </w:tcPr>
          <w:p w14:paraId="370E5F60" w14:textId="63409DA7"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single" w:sz="4" w:space="0" w:color="auto"/>
              <w:left w:val="nil"/>
              <w:bottom w:val="nil"/>
              <w:right w:val="nil"/>
            </w:tcBorders>
            <w:shd w:val="clear" w:color="000000" w:fill="auto"/>
          </w:tcPr>
          <w:p w14:paraId="3D6DB646" w14:textId="604D5DC7"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single" w:sz="4" w:space="0" w:color="auto"/>
              <w:left w:val="nil"/>
              <w:bottom w:val="nil"/>
              <w:right w:val="nil"/>
            </w:tcBorders>
            <w:shd w:val="clear" w:color="000000" w:fill="auto"/>
          </w:tcPr>
          <w:p w14:paraId="34F67173" w14:textId="70839CDA" w:rsidR="00F02118" w:rsidRPr="00A20993" w:rsidRDefault="00F02118" w:rsidP="00F02118">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6D6B1055" w14:textId="2582EDCE" w:rsidR="00F02118" w:rsidRPr="00A20993" w:rsidRDefault="00F02118" w:rsidP="00F02118">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3F5E78A0" w14:textId="62A87EDC" w:rsidR="00F02118" w:rsidRPr="00A20993" w:rsidRDefault="00F02118" w:rsidP="00F02118">
            <w:pPr>
              <w:spacing w:line="25" w:lineRule="atLeast"/>
              <w:jc w:val="center"/>
              <w:rPr>
                <w:color w:val="000000" w:themeColor="text1"/>
              </w:rPr>
            </w:pPr>
            <w:r w:rsidRPr="00A20993">
              <w:rPr>
                <w:color w:val="000000" w:themeColor="text1"/>
              </w:rPr>
              <w:t>序号自动增</w:t>
            </w:r>
          </w:p>
        </w:tc>
      </w:tr>
      <w:tr w:rsidR="00A20993" w:rsidRPr="00A20993" w14:paraId="4A40953A" w14:textId="77777777" w:rsidTr="006D2C3B">
        <w:trPr>
          <w:trHeight w:val="244"/>
          <w:jc w:val="center"/>
        </w:trPr>
        <w:tc>
          <w:tcPr>
            <w:tcW w:w="1836" w:type="dxa"/>
            <w:tcBorders>
              <w:top w:val="nil"/>
              <w:left w:val="nil"/>
              <w:bottom w:val="nil"/>
              <w:right w:val="nil"/>
            </w:tcBorders>
            <w:shd w:val="clear" w:color="000000" w:fill="auto"/>
          </w:tcPr>
          <w:p w14:paraId="77D3A6F3" w14:textId="28CC1B7C" w:rsidR="00F02118" w:rsidRPr="00A20993" w:rsidRDefault="00F02118" w:rsidP="00F02118">
            <w:pPr>
              <w:spacing w:line="25" w:lineRule="atLeast"/>
              <w:jc w:val="center"/>
              <w:rPr>
                <w:color w:val="000000" w:themeColor="text1"/>
              </w:rPr>
            </w:pPr>
            <w:r w:rsidRPr="00A20993">
              <w:rPr>
                <w:color w:val="000000" w:themeColor="text1"/>
              </w:rPr>
              <w:lastRenderedPageBreak/>
              <w:t>start_time</w:t>
            </w:r>
          </w:p>
        </w:tc>
        <w:tc>
          <w:tcPr>
            <w:tcW w:w="1260" w:type="dxa"/>
            <w:tcBorders>
              <w:top w:val="nil"/>
              <w:left w:val="nil"/>
              <w:bottom w:val="nil"/>
              <w:right w:val="nil"/>
            </w:tcBorders>
            <w:shd w:val="clear" w:color="000000" w:fill="auto"/>
          </w:tcPr>
          <w:p w14:paraId="0DB8B171" w14:textId="77D13C2D" w:rsidR="00F02118" w:rsidRPr="00A20993" w:rsidRDefault="00F02118" w:rsidP="00F02118">
            <w:pPr>
              <w:spacing w:line="25" w:lineRule="atLeast"/>
              <w:jc w:val="center"/>
              <w:rPr>
                <w:color w:val="000000" w:themeColor="text1"/>
              </w:rPr>
            </w:pPr>
            <w:r w:rsidRPr="00A20993">
              <w:rPr>
                <w:rFonts w:hint="eastAsia"/>
                <w:color w:val="000000" w:themeColor="text1"/>
              </w:rPr>
              <w:t>datetime</w:t>
            </w:r>
          </w:p>
        </w:tc>
        <w:tc>
          <w:tcPr>
            <w:tcW w:w="1033" w:type="dxa"/>
            <w:tcBorders>
              <w:top w:val="nil"/>
              <w:left w:val="nil"/>
              <w:bottom w:val="nil"/>
              <w:right w:val="nil"/>
            </w:tcBorders>
            <w:shd w:val="clear" w:color="000000" w:fill="auto"/>
          </w:tcPr>
          <w:p w14:paraId="017BE497" w14:textId="2E4FE968" w:rsidR="00F02118" w:rsidRPr="00A20993" w:rsidRDefault="00F02118" w:rsidP="00F02118">
            <w:pPr>
              <w:spacing w:line="25" w:lineRule="atLeast"/>
              <w:jc w:val="center"/>
              <w:rPr>
                <w:color w:val="000000" w:themeColor="text1"/>
              </w:rPr>
            </w:pPr>
            <w:r w:rsidRPr="00A20993">
              <w:rPr>
                <w:color w:val="000000" w:themeColor="text1"/>
              </w:rPr>
              <w:t>8</w:t>
            </w:r>
          </w:p>
        </w:tc>
        <w:tc>
          <w:tcPr>
            <w:tcW w:w="1331" w:type="dxa"/>
            <w:tcBorders>
              <w:top w:val="nil"/>
              <w:left w:val="nil"/>
              <w:bottom w:val="nil"/>
              <w:right w:val="nil"/>
            </w:tcBorders>
            <w:shd w:val="clear" w:color="000000" w:fill="auto"/>
          </w:tcPr>
          <w:p w14:paraId="08FD329A" w14:textId="5AC80235"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48AE4D5" w14:textId="771B51B0"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0F79AF23" w14:textId="6E7B1446" w:rsidR="00F02118" w:rsidRPr="00A20993" w:rsidRDefault="00F02118" w:rsidP="00F02118">
            <w:pPr>
              <w:spacing w:line="25" w:lineRule="atLeast"/>
              <w:jc w:val="center"/>
              <w:rPr>
                <w:color w:val="000000" w:themeColor="text1"/>
              </w:rPr>
            </w:pPr>
            <w:r w:rsidRPr="00A20993">
              <w:rPr>
                <w:rFonts w:hint="eastAsia"/>
                <w:color w:val="000000" w:themeColor="text1"/>
              </w:rPr>
              <w:t>签到时间</w:t>
            </w:r>
          </w:p>
        </w:tc>
      </w:tr>
      <w:tr w:rsidR="00A20993" w:rsidRPr="00A20993" w14:paraId="0AEFC70C" w14:textId="77777777" w:rsidTr="006D2C3B">
        <w:trPr>
          <w:trHeight w:val="90"/>
          <w:jc w:val="center"/>
        </w:trPr>
        <w:tc>
          <w:tcPr>
            <w:tcW w:w="1836" w:type="dxa"/>
            <w:tcBorders>
              <w:top w:val="nil"/>
              <w:left w:val="nil"/>
              <w:bottom w:val="nil"/>
              <w:right w:val="nil"/>
            </w:tcBorders>
            <w:shd w:val="clear" w:color="000000" w:fill="auto"/>
          </w:tcPr>
          <w:p w14:paraId="2AA99ECC" w14:textId="76324626"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end_time</w:t>
            </w:r>
          </w:p>
        </w:tc>
        <w:tc>
          <w:tcPr>
            <w:tcW w:w="1260" w:type="dxa"/>
            <w:tcBorders>
              <w:top w:val="nil"/>
              <w:left w:val="nil"/>
              <w:bottom w:val="nil"/>
              <w:right w:val="nil"/>
            </w:tcBorders>
            <w:shd w:val="clear" w:color="000000" w:fill="auto"/>
          </w:tcPr>
          <w:p w14:paraId="483DD1F3" w14:textId="5BF4FAC7"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datetime</w:t>
            </w:r>
          </w:p>
        </w:tc>
        <w:tc>
          <w:tcPr>
            <w:tcW w:w="1033" w:type="dxa"/>
            <w:tcBorders>
              <w:top w:val="nil"/>
              <w:left w:val="nil"/>
              <w:bottom w:val="nil"/>
              <w:right w:val="nil"/>
            </w:tcBorders>
            <w:shd w:val="clear" w:color="000000" w:fill="auto"/>
          </w:tcPr>
          <w:p w14:paraId="06AC28F4" w14:textId="66F610A7"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8</w:t>
            </w:r>
          </w:p>
        </w:tc>
        <w:tc>
          <w:tcPr>
            <w:tcW w:w="1331" w:type="dxa"/>
            <w:tcBorders>
              <w:top w:val="nil"/>
              <w:left w:val="nil"/>
              <w:bottom w:val="nil"/>
              <w:right w:val="nil"/>
            </w:tcBorders>
            <w:shd w:val="clear" w:color="000000" w:fill="auto"/>
          </w:tcPr>
          <w:p w14:paraId="15ABCBAB" w14:textId="091C71C8"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AB12D58" w14:textId="436C2F94"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7A257B15" w14:textId="080A4F50"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签退时间</w:t>
            </w:r>
          </w:p>
        </w:tc>
      </w:tr>
      <w:tr w:rsidR="00A20993" w:rsidRPr="00A20993" w14:paraId="3D666AD2" w14:textId="77777777" w:rsidTr="006D2C3B">
        <w:trPr>
          <w:trHeight w:val="90"/>
          <w:jc w:val="center"/>
        </w:trPr>
        <w:tc>
          <w:tcPr>
            <w:tcW w:w="1836" w:type="dxa"/>
            <w:tcBorders>
              <w:top w:val="nil"/>
              <w:left w:val="nil"/>
              <w:bottom w:val="nil"/>
              <w:right w:val="nil"/>
            </w:tcBorders>
            <w:shd w:val="clear" w:color="000000" w:fill="auto"/>
          </w:tcPr>
          <w:p w14:paraId="7C31CA55" w14:textId="0E91723A" w:rsidR="00F02118" w:rsidRPr="00A20993" w:rsidRDefault="00F02118" w:rsidP="00F02118">
            <w:pPr>
              <w:spacing w:line="25" w:lineRule="atLeast"/>
              <w:jc w:val="center"/>
              <w:rPr>
                <w:color w:val="000000" w:themeColor="text1"/>
              </w:rPr>
            </w:pPr>
            <w:r w:rsidRPr="00A20993">
              <w:rPr>
                <w:rFonts w:hint="eastAsia"/>
                <w:color w:val="000000" w:themeColor="text1"/>
              </w:rPr>
              <w:t>d</w:t>
            </w:r>
            <w:r w:rsidRPr="00A20993">
              <w:rPr>
                <w:color w:val="000000" w:themeColor="text1"/>
              </w:rPr>
              <w:t>uration</w:t>
            </w:r>
          </w:p>
        </w:tc>
        <w:tc>
          <w:tcPr>
            <w:tcW w:w="1260" w:type="dxa"/>
            <w:tcBorders>
              <w:top w:val="nil"/>
              <w:left w:val="nil"/>
              <w:bottom w:val="nil"/>
              <w:right w:val="nil"/>
            </w:tcBorders>
            <w:shd w:val="clear" w:color="000000" w:fill="auto"/>
          </w:tcPr>
          <w:p w14:paraId="1D2C11F9" w14:textId="7CD7DD74" w:rsidR="00F02118" w:rsidRPr="00A20993" w:rsidRDefault="00F02118" w:rsidP="00F02118">
            <w:pPr>
              <w:spacing w:line="25" w:lineRule="atLeast"/>
              <w:jc w:val="center"/>
              <w:rPr>
                <w:color w:val="000000" w:themeColor="text1"/>
              </w:rPr>
            </w:pPr>
            <w:r w:rsidRPr="00A20993">
              <w:rPr>
                <w:rFonts w:hint="eastAsia"/>
                <w:color w:val="000000" w:themeColor="text1"/>
              </w:rPr>
              <w:t>decimal</w:t>
            </w:r>
          </w:p>
        </w:tc>
        <w:tc>
          <w:tcPr>
            <w:tcW w:w="1033" w:type="dxa"/>
            <w:tcBorders>
              <w:top w:val="nil"/>
              <w:left w:val="nil"/>
              <w:bottom w:val="nil"/>
              <w:right w:val="nil"/>
            </w:tcBorders>
            <w:shd w:val="clear" w:color="000000" w:fill="auto"/>
          </w:tcPr>
          <w:p w14:paraId="3EBA30EF" w14:textId="0057A8CD" w:rsidR="00F02118" w:rsidRPr="00A20993" w:rsidRDefault="00F02118" w:rsidP="00F02118">
            <w:pPr>
              <w:spacing w:line="25" w:lineRule="atLeast"/>
              <w:jc w:val="center"/>
              <w:rPr>
                <w:color w:val="000000" w:themeColor="text1"/>
              </w:rPr>
            </w:pPr>
            <w:r w:rsidRPr="00A20993">
              <w:rPr>
                <w:color w:val="000000" w:themeColor="text1"/>
              </w:rPr>
              <w:t>10</w:t>
            </w:r>
          </w:p>
        </w:tc>
        <w:tc>
          <w:tcPr>
            <w:tcW w:w="1331" w:type="dxa"/>
            <w:tcBorders>
              <w:top w:val="nil"/>
              <w:left w:val="nil"/>
              <w:bottom w:val="nil"/>
              <w:right w:val="nil"/>
            </w:tcBorders>
            <w:shd w:val="clear" w:color="000000" w:fill="auto"/>
          </w:tcPr>
          <w:p w14:paraId="07F41280" w14:textId="3DF3651D"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39766B87" w14:textId="3D7ADC8F"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0F07E845" w14:textId="2D6C25B4" w:rsidR="00F02118" w:rsidRPr="00A20993" w:rsidRDefault="00F02118" w:rsidP="00F02118">
            <w:pPr>
              <w:spacing w:line="25" w:lineRule="atLeast"/>
              <w:jc w:val="center"/>
              <w:rPr>
                <w:color w:val="000000" w:themeColor="text1"/>
              </w:rPr>
            </w:pPr>
            <w:r w:rsidRPr="00A20993">
              <w:rPr>
                <w:rFonts w:hint="eastAsia"/>
                <w:color w:val="000000" w:themeColor="text1"/>
              </w:rPr>
              <w:t>时长</w:t>
            </w:r>
          </w:p>
        </w:tc>
      </w:tr>
      <w:tr w:rsidR="00A20993" w:rsidRPr="00A20993" w14:paraId="76AFED7A" w14:textId="77777777" w:rsidTr="006D2C3B">
        <w:trPr>
          <w:trHeight w:val="90"/>
          <w:jc w:val="center"/>
        </w:trPr>
        <w:tc>
          <w:tcPr>
            <w:tcW w:w="1836" w:type="dxa"/>
            <w:tcBorders>
              <w:top w:val="nil"/>
              <w:left w:val="nil"/>
              <w:bottom w:val="nil"/>
              <w:right w:val="nil"/>
            </w:tcBorders>
            <w:shd w:val="clear" w:color="000000" w:fill="auto"/>
          </w:tcPr>
          <w:p w14:paraId="7F2A72A2" w14:textId="28EF365F" w:rsidR="00F02118" w:rsidRPr="00A20993" w:rsidRDefault="00F02118" w:rsidP="00F02118">
            <w:pPr>
              <w:spacing w:line="25" w:lineRule="atLeast"/>
              <w:jc w:val="center"/>
              <w:rPr>
                <w:color w:val="000000" w:themeColor="text1"/>
              </w:rPr>
            </w:pPr>
            <w:r w:rsidRPr="00A20993">
              <w:rPr>
                <w:color w:val="000000" w:themeColor="text1"/>
              </w:rPr>
              <w:t>date</w:t>
            </w:r>
          </w:p>
        </w:tc>
        <w:tc>
          <w:tcPr>
            <w:tcW w:w="1260" w:type="dxa"/>
            <w:tcBorders>
              <w:top w:val="nil"/>
              <w:left w:val="nil"/>
              <w:bottom w:val="nil"/>
              <w:right w:val="nil"/>
            </w:tcBorders>
            <w:shd w:val="clear" w:color="000000" w:fill="auto"/>
          </w:tcPr>
          <w:p w14:paraId="1A7CA01F" w14:textId="7C059507" w:rsidR="00F02118" w:rsidRPr="00A20993" w:rsidRDefault="00F02118" w:rsidP="00F02118">
            <w:pPr>
              <w:spacing w:line="25" w:lineRule="atLeast"/>
              <w:jc w:val="center"/>
              <w:rPr>
                <w:color w:val="000000" w:themeColor="text1"/>
              </w:rPr>
            </w:pPr>
            <w:r w:rsidRPr="00A20993">
              <w:rPr>
                <w:rFonts w:hint="eastAsia"/>
                <w:color w:val="000000" w:themeColor="text1"/>
              </w:rPr>
              <w:t>date</w:t>
            </w:r>
          </w:p>
        </w:tc>
        <w:tc>
          <w:tcPr>
            <w:tcW w:w="1033" w:type="dxa"/>
            <w:tcBorders>
              <w:top w:val="nil"/>
              <w:left w:val="nil"/>
              <w:bottom w:val="nil"/>
              <w:right w:val="nil"/>
            </w:tcBorders>
            <w:shd w:val="clear" w:color="000000" w:fill="auto"/>
          </w:tcPr>
          <w:p w14:paraId="3A179510" w14:textId="7D33286C" w:rsidR="00F02118" w:rsidRPr="00A20993" w:rsidRDefault="00F02118" w:rsidP="00F02118">
            <w:pPr>
              <w:spacing w:line="25" w:lineRule="atLeast"/>
              <w:jc w:val="center"/>
              <w:rPr>
                <w:color w:val="000000" w:themeColor="text1"/>
              </w:rPr>
            </w:pPr>
            <w:r w:rsidRPr="00A20993">
              <w:rPr>
                <w:color w:val="000000" w:themeColor="text1"/>
              </w:rPr>
              <w:t>3</w:t>
            </w:r>
          </w:p>
        </w:tc>
        <w:tc>
          <w:tcPr>
            <w:tcW w:w="1331" w:type="dxa"/>
            <w:tcBorders>
              <w:top w:val="nil"/>
              <w:left w:val="nil"/>
              <w:bottom w:val="nil"/>
              <w:right w:val="nil"/>
            </w:tcBorders>
            <w:shd w:val="clear" w:color="000000" w:fill="auto"/>
          </w:tcPr>
          <w:p w14:paraId="35BE4B73" w14:textId="2EA2B33E"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60613CF0" w14:textId="32C31CAD"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0D6BABF1" w14:textId="022FF9CF" w:rsidR="00F02118" w:rsidRPr="00A20993" w:rsidRDefault="00F02118" w:rsidP="00F02118">
            <w:pPr>
              <w:spacing w:line="25" w:lineRule="atLeast"/>
              <w:jc w:val="center"/>
              <w:rPr>
                <w:color w:val="000000" w:themeColor="text1"/>
              </w:rPr>
            </w:pPr>
            <w:r w:rsidRPr="00A20993">
              <w:rPr>
                <w:rFonts w:hint="eastAsia"/>
                <w:color w:val="000000" w:themeColor="text1"/>
              </w:rPr>
              <w:t>日期</w:t>
            </w:r>
          </w:p>
        </w:tc>
      </w:tr>
      <w:tr w:rsidR="00A20993" w:rsidRPr="00A20993" w14:paraId="30EC379E" w14:textId="77777777" w:rsidTr="006D2C3B">
        <w:trPr>
          <w:trHeight w:val="90"/>
          <w:jc w:val="center"/>
        </w:trPr>
        <w:tc>
          <w:tcPr>
            <w:tcW w:w="1836" w:type="dxa"/>
            <w:tcBorders>
              <w:top w:val="nil"/>
              <w:left w:val="nil"/>
              <w:bottom w:val="single" w:sz="12" w:space="0" w:color="auto"/>
              <w:right w:val="nil"/>
            </w:tcBorders>
            <w:shd w:val="clear" w:color="000000" w:fill="auto"/>
          </w:tcPr>
          <w:p w14:paraId="2A216664" w14:textId="5587CF55" w:rsidR="00F02118" w:rsidRPr="00A20993" w:rsidRDefault="00F02118" w:rsidP="00F02118">
            <w:pPr>
              <w:spacing w:line="25" w:lineRule="atLeast"/>
              <w:jc w:val="center"/>
              <w:rPr>
                <w:color w:val="000000" w:themeColor="text1"/>
              </w:rPr>
            </w:pPr>
            <w:r w:rsidRPr="00A20993">
              <w:rPr>
                <w:color w:val="000000" w:themeColor="text1"/>
              </w:rPr>
              <w:t>stu</w:t>
            </w:r>
          </w:p>
        </w:tc>
        <w:tc>
          <w:tcPr>
            <w:tcW w:w="1260" w:type="dxa"/>
            <w:tcBorders>
              <w:top w:val="nil"/>
              <w:left w:val="nil"/>
              <w:bottom w:val="single" w:sz="12" w:space="0" w:color="auto"/>
              <w:right w:val="nil"/>
            </w:tcBorders>
            <w:shd w:val="clear" w:color="000000" w:fill="auto"/>
          </w:tcPr>
          <w:p w14:paraId="5E61DB53" w14:textId="611754AD" w:rsidR="00F02118" w:rsidRPr="00A20993" w:rsidRDefault="00F02118" w:rsidP="00F02118">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single" w:sz="12" w:space="0" w:color="auto"/>
              <w:right w:val="nil"/>
            </w:tcBorders>
            <w:shd w:val="clear" w:color="000000" w:fill="auto"/>
          </w:tcPr>
          <w:p w14:paraId="6B27E68D" w14:textId="681F5657" w:rsidR="00F02118" w:rsidRPr="00A20993" w:rsidRDefault="003139A5" w:rsidP="00F02118">
            <w:pPr>
              <w:spacing w:line="25" w:lineRule="atLeast"/>
              <w:jc w:val="center"/>
              <w:rPr>
                <w:color w:val="000000" w:themeColor="text1"/>
              </w:rPr>
            </w:pPr>
            <w:r w:rsidRPr="00A20993">
              <w:rPr>
                <w:rFonts w:hint="eastAsia"/>
                <w:color w:val="000000" w:themeColor="text1"/>
              </w:rPr>
              <w:t>15</w:t>
            </w:r>
          </w:p>
        </w:tc>
        <w:tc>
          <w:tcPr>
            <w:tcW w:w="1331" w:type="dxa"/>
            <w:tcBorders>
              <w:top w:val="nil"/>
              <w:left w:val="nil"/>
              <w:bottom w:val="single" w:sz="12" w:space="0" w:color="auto"/>
              <w:right w:val="nil"/>
            </w:tcBorders>
            <w:shd w:val="clear" w:color="000000" w:fill="auto"/>
          </w:tcPr>
          <w:p w14:paraId="74C4A289" w14:textId="5B4048B9"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single" w:sz="12" w:space="0" w:color="auto"/>
              <w:right w:val="nil"/>
            </w:tcBorders>
            <w:shd w:val="clear" w:color="000000" w:fill="auto"/>
          </w:tcPr>
          <w:p w14:paraId="369C5097" w14:textId="4C32D14D"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25CC7D36" w14:textId="5494469F" w:rsidR="00F02118" w:rsidRPr="00A20993" w:rsidRDefault="00F02118" w:rsidP="00F02118">
            <w:pPr>
              <w:spacing w:line="25" w:lineRule="atLeast"/>
              <w:jc w:val="center"/>
              <w:rPr>
                <w:color w:val="000000" w:themeColor="text1"/>
              </w:rPr>
            </w:pPr>
            <w:r w:rsidRPr="00A20993">
              <w:rPr>
                <w:rFonts w:hint="eastAsia"/>
                <w:color w:val="000000" w:themeColor="text1"/>
              </w:rPr>
              <w:t>学号</w:t>
            </w:r>
          </w:p>
        </w:tc>
      </w:tr>
    </w:tbl>
    <w:p w14:paraId="2BB3D8EC" w14:textId="77777777" w:rsidR="006F0876" w:rsidRPr="00A20993" w:rsidRDefault="006F0876" w:rsidP="006F0876">
      <w:pPr>
        <w:pStyle w:val="21"/>
        <w:ind w:firstLineChars="0" w:firstLine="0"/>
        <w:rPr>
          <w:color w:val="000000" w:themeColor="text1"/>
        </w:rPr>
      </w:pPr>
    </w:p>
    <w:p w14:paraId="499447E6" w14:textId="667A6DB6" w:rsidR="006F0876" w:rsidRPr="00A20993" w:rsidRDefault="006F0876" w:rsidP="006F0876">
      <w:pPr>
        <w:pStyle w:val="21"/>
        <w:ind w:firstLineChars="0" w:firstLine="0"/>
        <w:rPr>
          <w:color w:val="000000" w:themeColor="text1"/>
        </w:rPr>
      </w:pPr>
      <w:r w:rsidRPr="00A20993">
        <w:rPr>
          <w:color w:val="000000" w:themeColor="text1"/>
        </w:rPr>
        <w:t>（5）</w:t>
      </w:r>
      <w:r w:rsidR="00F02118" w:rsidRPr="00A20993">
        <w:rPr>
          <w:rFonts w:hint="eastAsia"/>
          <w:color w:val="000000" w:themeColor="text1"/>
        </w:rPr>
        <w:t>考核成绩表（app_exam）</w:t>
      </w:r>
      <w:r w:rsidRPr="00A20993">
        <w:rPr>
          <w:color w:val="000000" w:themeColor="text1"/>
        </w:rPr>
        <w:t>：</w:t>
      </w:r>
    </w:p>
    <w:p w14:paraId="0EAC596F" w14:textId="7F8BA943" w:rsidR="0020426B" w:rsidRPr="00A20993" w:rsidRDefault="006F0876" w:rsidP="0020426B">
      <w:pPr>
        <w:pStyle w:val="21"/>
        <w:rPr>
          <w:color w:val="000000" w:themeColor="text1"/>
        </w:rPr>
      </w:pPr>
      <w:r w:rsidRPr="00A20993">
        <w:rPr>
          <w:color w:val="000000" w:themeColor="text1"/>
        </w:rPr>
        <w:t>该表存储</w:t>
      </w:r>
      <w:r w:rsidR="004779CE" w:rsidRPr="00A20993">
        <w:rPr>
          <w:rFonts w:hint="eastAsia"/>
          <w:color w:val="000000" w:themeColor="text1"/>
        </w:rPr>
        <w:t>考核成绩信息</w:t>
      </w:r>
      <w:r w:rsidRPr="00A20993">
        <w:rPr>
          <w:color w:val="000000" w:themeColor="text1"/>
        </w:rPr>
        <w:t>，包括</w:t>
      </w:r>
      <w:r w:rsidR="004779CE" w:rsidRPr="00A20993">
        <w:rPr>
          <w:rFonts w:hint="eastAsia"/>
          <w:color w:val="000000" w:themeColor="text1"/>
        </w:rPr>
        <w:t>序号</w:t>
      </w:r>
      <w:r w:rsidR="004779CE" w:rsidRPr="00A20993">
        <w:rPr>
          <w:color w:val="000000" w:themeColor="text1"/>
        </w:rPr>
        <w:t>id</w:t>
      </w:r>
      <w:r w:rsidR="004779CE" w:rsidRPr="00A20993">
        <w:rPr>
          <w:rFonts w:hint="eastAsia"/>
          <w:color w:val="000000" w:themeColor="text1"/>
        </w:rPr>
        <w:t>、分数p</w:t>
      </w:r>
      <w:r w:rsidR="004779CE" w:rsidRPr="00A20993">
        <w:rPr>
          <w:color w:val="000000" w:themeColor="text1"/>
        </w:rPr>
        <w:t>oint</w:t>
      </w:r>
      <w:r w:rsidR="004779CE" w:rsidRPr="00A20993">
        <w:rPr>
          <w:rFonts w:hint="eastAsia"/>
          <w:color w:val="000000" w:themeColor="text1"/>
        </w:rPr>
        <w:t>、评语d</w:t>
      </w:r>
      <w:r w:rsidR="004779CE" w:rsidRPr="00A20993">
        <w:rPr>
          <w:color w:val="000000" w:themeColor="text1"/>
        </w:rPr>
        <w:t>etail</w:t>
      </w:r>
      <w:r w:rsidR="004779CE" w:rsidRPr="00A20993">
        <w:rPr>
          <w:rFonts w:hint="eastAsia"/>
          <w:color w:val="000000" w:themeColor="text1"/>
        </w:rPr>
        <w:t>、考核内容c</w:t>
      </w:r>
      <w:r w:rsidR="004779CE" w:rsidRPr="00A20993">
        <w:rPr>
          <w:color w:val="000000" w:themeColor="text1"/>
        </w:rPr>
        <w:t>ontent_id</w:t>
      </w:r>
      <w:r w:rsidR="004779CE" w:rsidRPr="00A20993">
        <w:rPr>
          <w:rFonts w:hint="eastAsia"/>
          <w:color w:val="000000" w:themeColor="text1"/>
        </w:rPr>
        <w:t>和学号</w:t>
      </w:r>
      <w:r w:rsidR="004779CE" w:rsidRPr="00A20993">
        <w:rPr>
          <w:color w:val="000000" w:themeColor="text1"/>
        </w:rPr>
        <w:t>user</w:t>
      </w:r>
      <w:r w:rsidRPr="00A20993">
        <w:rPr>
          <w:color w:val="000000" w:themeColor="text1"/>
        </w:rPr>
        <w:t>。其中，</w:t>
      </w:r>
      <w:r w:rsidR="004779CE" w:rsidRPr="00A20993">
        <w:rPr>
          <w:rFonts w:hint="eastAsia"/>
          <w:color w:val="000000" w:themeColor="text1"/>
        </w:rPr>
        <w:t>序号id</w:t>
      </w:r>
      <w:r w:rsidRPr="00A20993">
        <w:rPr>
          <w:color w:val="000000" w:themeColor="text1"/>
        </w:rPr>
        <w:t>是该表的主键，保证了每个</w:t>
      </w:r>
      <w:r w:rsidR="004779CE" w:rsidRPr="00A20993">
        <w:rPr>
          <w:rFonts w:hint="eastAsia"/>
          <w:color w:val="000000" w:themeColor="text1"/>
        </w:rPr>
        <w:t>考核成绩</w:t>
      </w:r>
      <w:r w:rsidRPr="00A20993">
        <w:rPr>
          <w:color w:val="000000" w:themeColor="text1"/>
        </w:rPr>
        <w:t>的唯一性，</w:t>
      </w:r>
      <w:r w:rsidR="00010CEC" w:rsidRPr="00A20993">
        <w:rPr>
          <w:rFonts w:hint="eastAsia"/>
          <w:color w:val="000000" w:themeColor="text1"/>
        </w:rPr>
        <w:t>学</w:t>
      </w:r>
      <w:r w:rsidR="00010CEC" w:rsidRPr="00A20993">
        <w:rPr>
          <w:color w:val="000000" w:themeColor="text1"/>
        </w:rPr>
        <w:t>user</w:t>
      </w:r>
      <w:r w:rsidR="00010CEC" w:rsidRPr="00A20993">
        <w:rPr>
          <w:rFonts w:hint="eastAsia"/>
          <w:color w:val="000000" w:themeColor="text1"/>
        </w:rPr>
        <w:t>是表UserInfo的外键，考核内容</w:t>
      </w:r>
      <w:r w:rsidR="00B21F84" w:rsidRPr="00A20993">
        <w:rPr>
          <w:rFonts w:hint="eastAsia"/>
          <w:color w:val="000000" w:themeColor="text1"/>
        </w:rPr>
        <w:t>content</w:t>
      </w:r>
      <w:r w:rsidR="00010CEC" w:rsidRPr="00A20993">
        <w:rPr>
          <w:rFonts w:hint="eastAsia"/>
          <w:color w:val="000000" w:themeColor="text1"/>
        </w:rPr>
        <w:t>是</w:t>
      </w:r>
      <w:r w:rsidR="00B21F84" w:rsidRPr="00A20993">
        <w:rPr>
          <w:rFonts w:hint="eastAsia"/>
          <w:color w:val="000000" w:themeColor="text1"/>
        </w:rPr>
        <w:t>表ExamContent的外键，</w:t>
      </w:r>
      <w:r w:rsidRPr="00A20993">
        <w:rPr>
          <w:rFonts w:hint="eastAsia"/>
          <w:color w:val="000000" w:themeColor="text1"/>
        </w:rPr>
        <w:t>当</w:t>
      </w:r>
      <w:r w:rsidRPr="00A20993">
        <w:rPr>
          <w:color w:val="000000" w:themeColor="text1"/>
        </w:rPr>
        <w:t>系统</w:t>
      </w:r>
      <w:r w:rsidR="0020426B" w:rsidRPr="00A20993">
        <w:rPr>
          <w:rFonts w:hint="eastAsia"/>
          <w:color w:val="000000" w:themeColor="text1"/>
        </w:rPr>
        <w:t>查看成绩</w:t>
      </w:r>
      <w:r w:rsidRPr="00A20993">
        <w:rPr>
          <w:color w:val="000000" w:themeColor="text1"/>
        </w:rPr>
        <w:t>时，通过此表进行</w:t>
      </w:r>
      <w:r w:rsidR="0020426B" w:rsidRPr="00A20993">
        <w:rPr>
          <w:rFonts w:hint="eastAsia"/>
          <w:color w:val="000000" w:themeColor="text1"/>
        </w:rPr>
        <w:t>查看所有考核内容及其分数。</w:t>
      </w:r>
      <w:r w:rsidR="0020426B" w:rsidRPr="00A20993">
        <w:rPr>
          <w:color w:val="000000" w:themeColor="text1"/>
        </w:rPr>
        <w:t>当系统</w:t>
      </w:r>
      <w:r w:rsidR="0020426B" w:rsidRPr="00A20993">
        <w:rPr>
          <w:rFonts w:hint="eastAsia"/>
          <w:color w:val="000000" w:themeColor="text1"/>
        </w:rPr>
        <w:t>提交成绩</w:t>
      </w:r>
      <w:r w:rsidR="0020426B" w:rsidRPr="00A20993">
        <w:rPr>
          <w:color w:val="000000" w:themeColor="text1"/>
        </w:rPr>
        <w:t>时，通过此表进行</w:t>
      </w:r>
      <w:r w:rsidR="0020426B" w:rsidRPr="00A20993">
        <w:rPr>
          <w:rFonts w:hint="eastAsia"/>
          <w:color w:val="000000" w:themeColor="text1"/>
        </w:rPr>
        <w:t>储存成绩信息。</w:t>
      </w:r>
    </w:p>
    <w:p w14:paraId="58972AC7" w14:textId="04EFC34E" w:rsidR="006F0876" w:rsidRPr="00A20993" w:rsidRDefault="006F0876" w:rsidP="006F0876">
      <w:pPr>
        <w:pStyle w:val="21"/>
        <w:rPr>
          <w:color w:val="000000" w:themeColor="text1"/>
        </w:rPr>
      </w:pPr>
    </w:p>
    <w:p w14:paraId="3A510789" w14:textId="473AB9D2"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5</w:t>
      </w:r>
      <w:r w:rsidRPr="00A20993">
        <w:rPr>
          <w:color w:val="000000" w:themeColor="text1"/>
        </w:rPr>
        <w:t xml:space="preserve">  </w:t>
      </w:r>
      <w:r w:rsidR="002F7DA0" w:rsidRPr="00A20993">
        <w:rPr>
          <w:color w:val="000000" w:themeColor="text1"/>
        </w:rPr>
        <w:t>考核成绩表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615F04E8"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519AD42E"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3BCAD881"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6FE0A700"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1873988C"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25AFFBEB"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6B601DAA"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2454859D" w14:textId="77777777" w:rsidTr="00691111">
        <w:trPr>
          <w:trHeight w:val="244"/>
          <w:jc w:val="center"/>
        </w:trPr>
        <w:tc>
          <w:tcPr>
            <w:tcW w:w="1836" w:type="dxa"/>
            <w:tcBorders>
              <w:top w:val="single" w:sz="4" w:space="0" w:color="auto"/>
              <w:left w:val="nil"/>
              <w:bottom w:val="nil"/>
              <w:right w:val="nil"/>
            </w:tcBorders>
            <w:shd w:val="clear" w:color="000000" w:fill="auto"/>
          </w:tcPr>
          <w:p w14:paraId="154C25C1" w14:textId="6CE905E6" w:rsidR="00F02118" w:rsidRPr="00A20993" w:rsidRDefault="00F02118" w:rsidP="00F02118">
            <w:pPr>
              <w:spacing w:line="25" w:lineRule="atLeast"/>
              <w:jc w:val="center"/>
              <w:rPr>
                <w:color w:val="000000" w:themeColor="text1"/>
              </w:rPr>
            </w:pPr>
            <w:r w:rsidRPr="00A20993">
              <w:rPr>
                <w:color w:val="000000" w:themeColor="text1"/>
              </w:rPr>
              <w:t>I</w:t>
            </w:r>
            <w:r w:rsidRPr="00A20993">
              <w:rPr>
                <w:rFonts w:hint="eastAsia"/>
                <w:color w:val="000000" w:themeColor="text1"/>
              </w:rPr>
              <w:t>d</w:t>
            </w:r>
          </w:p>
        </w:tc>
        <w:tc>
          <w:tcPr>
            <w:tcW w:w="1260" w:type="dxa"/>
            <w:tcBorders>
              <w:top w:val="single" w:sz="4" w:space="0" w:color="auto"/>
              <w:left w:val="nil"/>
              <w:bottom w:val="nil"/>
              <w:right w:val="nil"/>
            </w:tcBorders>
            <w:shd w:val="clear" w:color="000000" w:fill="auto"/>
          </w:tcPr>
          <w:p w14:paraId="25511F0D" w14:textId="4D4AD123"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single" w:sz="4" w:space="0" w:color="auto"/>
              <w:left w:val="nil"/>
              <w:bottom w:val="nil"/>
              <w:right w:val="nil"/>
            </w:tcBorders>
            <w:shd w:val="clear" w:color="000000" w:fill="auto"/>
          </w:tcPr>
          <w:p w14:paraId="34210992" w14:textId="7CC2B992"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single" w:sz="4" w:space="0" w:color="auto"/>
              <w:left w:val="nil"/>
              <w:bottom w:val="nil"/>
              <w:right w:val="nil"/>
            </w:tcBorders>
            <w:shd w:val="clear" w:color="000000" w:fill="auto"/>
          </w:tcPr>
          <w:p w14:paraId="7278E354" w14:textId="6360B1AE" w:rsidR="00F02118" w:rsidRPr="00A20993" w:rsidRDefault="00F02118" w:rsidP="00F02118">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22B5FDAF" w14:textId="38DBEC2E" w:rsidR="00F02118" w:rsidRPr="00A20993" w:rsidRDefault="00F02118" w:rsidP="00F02118">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3AD1F944" w14:textId="728D45DF" w:rsidR="00F02118" w:rsidRPr="00A20993" w:rsidRDefault="00F02118" w:rsidP="00F02118">
            <w:pPr>
              <w:spacing w:line="25" w:lineRule="atLeast"/>
              <w:jc w:val="center"/>
              <w:rPr>
                <w:color w:val="000000" w:themeColor="text1"/>
              </w:rPr>
            </w:pPr>
            <w:r w:rsidRPr="00A20993">
              <w:rPr>
                <w:color w:val="000000" w:themeColor="text1"/>
              </w:rPr>
              <w:t>序号自动增</w:t>
            </w:r>
          </w:p>
        </w:tc>
      </w:tr>
      <w:tr w:rsidR="00A20993" w:rsidRPr="00A20993" w14:paraId="6F213C16" w14:textId="77777777" w:rsidTr="00691111">
        <w:trPr>
          <w:trHeight w:val="244"/>
          <w:jc w:val="center"/>
        </w:trPr>
        <w:tc>
          <w:tcPr>
            <w:tcW w:w="1836" w:type="dxa"/>
            <w:tcBorders>
              <w:top w:val="nil"/>
              <w:left w:val="nil"/>
              <w:bottom w:val="nil"/>
              <w:right w:val="nil"/>
            </w:tcBorders>
            <w:shd w:val="clear" w:color="000000" w:fill="auto"/>
          </w:tcPr>
          <w:p w14:paraId="59969EB1" w14:textId="1320E4CD" w:rsidR="00F02118" w:rsidRPr="00A20993" w:rsidRDefault="00F02118" w:rsidP="00F02118">
            <w:pPr>
              <w:spacing w:line="25" w:lineRule="atLeast"/>
              <w:jc w:val="center"/>
              <w:rPr>
                <w:color w:val="000000" w:themeColor="text1"/>
              </w:rPr>
            </w:pPr>
            <w:r w:rsidRPr="00A20993">
              <w:rPr>
                <w:color w:val="000000" w:themeColor="text1"/>
              </w:rPr>
              <w:t>point</w:t>
            </w:r>
          </w:p>
        </w:tc>
        <w:tc>
          <w:tcPr>
            <w:tcW w:w="1260" w:type="dxa"/>
            <w:tcBorders>
              <w:top w:val="nil"/>
              <w:left w:val="nil"/>
              <w:bottom w:val="nil"/>
              <w:right w:val="nil"/>
            </w:tcBorders>
            <w:shd w:val="clear" w:color="000000" w:fill="auto"/>
          </w:tcPr>
          <w:p w14:paraId="0252D129" w14:textId="5753242D" w:rsidR="00F02118" w:rsidRPr="00A20993" w:rsidRDefault="00F02118" w:rsidP="00F02118">
            <w:pPr>
              <w:spacing w:line="25" w:lineRule="atLeast"/>
              <w:jc w:val="center"/>
              <w:rPr>
                <w:color w:val="000000" w:themeColor="text1"/>
              </w:rPr>
            </w:pPr>
            <w:r w:rsidRPr="00A20993">
              <w:rPr>
                <w:color w:val="000000" w:themeColor="text1"/>
              </w:rPr>
              <w:t>decimal</w:t>
            </w:r>
          </w:p>
        </w:tc>
        <w:tc>
          <w:tcPr>
            <w:tcW w:w="1033" w:type="dxa"/>
            <w:tcBorders>
              <w:top w:val="nil"/>
              <w:left w:val="nil"/>
              <w:bottom w:val="nil"/>
              <w:right w:val="nil"/>
            </w:tcBorders>
            <w:shd w:val="clear" w:color="000000" w:fill="auto"/>
          </w:tcPr>
          <w:p w14:paraId="3E2EB1BD" w14:textId="2BF30D31" w:rsidR="00F02118" w:rsidRPr="00A20993" w:rsidRDefault="00F02118" w:rsidP="00F02118">
            <w:pPr>
              <w:spacing w:line="25" w:lineRule="atLeast"/>
              <w:jc w:val="center"/>
              <w:rPr>
                <w:color w:val="000000" w:themeColor="text1"/>
              </w:rPr>
            </w:pPr>
            <w:r w:rsidRPr="00A20993">
              <w:rPr>
                <w:color w:val="000000" w:themeColor="text1"/>
              </w:rPr>
              <w:t>10</w:t>
            </w:r>
          </w:p>
        </w:tc>
        <w:tc>
          <w:tcPr>
            <w:tcW w:w="1331" w:type="dxa"/>
            <w:tcBorders>
              <w:top w:val="nil"/>
              <w:left w:val="nil"/>
              <w:bottom w:val="nil"/>
              <w:right w:val="nil"/>
            </w:tcBorders>
            <w:shd w:val="clear" w:color="000000" w:fill="auto"/>
          </w:tcPr>
          <w:p w14:paraId="20658112" w14:textId="137206CF"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1155F1C" w14:textId="65727F54"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5BEEB1A0" w14:textId="29CED9AA" w:rsidR="00F02118" w:rsidRPr="00A20993" w:rsidRDefault="00F02118" w:rsidP="00F02118">
            <w:pPr>
              <w:spacing w:line="25" w:lineRule="atLeast"/>
              <w:jc w:val="center"/>
              <w:rPr>
                <w:color w:val="000000" w:themeColor="text1"/>
              </w:rPr>
            </w:pPr>
            <w:r w:rsidRPr="00A20993">
              <w:rPr>
                <w:rFonts w:hint="eastAsia"/>
                <w:color w:val="000000" w:themeColor="text1"/>
              </w:rPr>
              <w:t>分数</w:t>
            </w:r>
          </w:p>
        </w:tc>
      </w:tr>
      <w:tr w:rsidR="00A20993" w:rsidRPr="00A20993" w14:paraId="7B11CBDF" w14:textId="77777777" w:rsidTr="00691111">
        <w:trPr>
          <w:trHeight w:val="244"/>
          <w:jc w:val="center"/>
        </w:trPr>
        <w:tc>
          <w:tcPr>
            <w:tcW w:w="1836" w:type="dxa"/>
            <w:tcBorders>
              <w:top w:val="nil"/>
              <w:left w:val="nil"/>
              <w:bottom w:val="nil"/>
              <w:right w:val="nil"/>
            </w:tcBorders>
            <w:shd w:val="clear" w:color="000000" w:fill="auto"/>
          </w:tcPr>
          <w:p w14:paraId="54FD8AD1" w14:textId="7F810CB8" w:rsidR="00F02118" w:rsidRPr="00A20993" w:rsidRDefault="00F02118" w:rsidP="00F02118">
            <w:pPr>
              <w:spacing w:line="25" w:lineRule="atLeast"/>
              <w:jc w:val="center"/>
              <w:rPr>
                <w:color w:val="000000" w:themeColor="text1"/>
              </w:rPr>
            </w:pPr>
            <w:r w:rsidRPr="00A20993">
              <w:rPr>
                <w:color w:val="000000" w:themeColor="text1"/>
              </w:rPr>
              <w:t>detail</w:t>
            </w:r>
          </w:p>
        </w:tc>
        <w:tc>
          <w:tcPr>
            <w:tcW w:w="1260" w:type="dxa"/>
            <w:tcBorders>
              <w:top w:val="nil"/>
              <w:left w:val="nil"/>
              <w:bottom w:val="nil"/>
              <w:right w:val="nil"/>
            </w:tcBorders>
            <w:shd w:val="clear" w:color="000000" w:fill="auto"/>
          </w:tcPr>
          <w:p w14:paraId="1DC352F0" w14:textId="14D1F75E" w:rsidR="00F02118" w:rsidRPr="00A20993" w:rsidRDefault="00F02118" w:rsidP="00F02118">
            <w:pPr>
              <w:spacing w:line="25" w:lineRule="atLeast"/>
              <w:jc w:val="center"/>
              <w:rPr>
                <w:color w:val="000000" w:themeColor="text1"/>
              </w:rPr>
            </w:pPr>
            <w:r w:rsidRPr="00A20993">
              <w:rPr>
                <w:rFonts w:hint="eastAsia"/>
                <w:color w:val="000000" w:themeColor="text1"/>
              </w:rPr>
              <w:t>TEXT</w:t>
            </w:r>
          </w:p>
        </w:tc>
        <w:tc>
          <w:tcPr>
            <w:tcW w:w="1033" w:type="dxa"/>
            <w:tcBorders>
              <w:top w:val="nil"/>
              <w:left w:val="nil"/>
              <w:bottom w:val="nil"/>
              <w:right w:val="nil"/>
            </w:tcBorders>
            <w:shd w:val="clear" w:color="000000" w:fill="auto"/>
          </w:tcPr>
          <w:p w14:paraId="695180F3" w14:textId="560B82D3" w:rsidR="00F02118" w:rsidRPr="00A20993" w:rsidRDefault="00F02118" w:rsidP="00F02118">
            <w:pPr>
              <w:spacing w:line="25" w:lineRule="atLeast"/>
              <w:jc w:val="center"/>
              <w:rPr>
                <w:color w:val="000000" w:themeColor="text1"/>
              </w:rPr>
            </w:pPr>
            <w:r w:rsidRPr="00A20993">
              <w:rPr>
                <w:color w:val="000000" w:themeColor="text1"/>
              </w:rPr>
              <w:t>200</w:t>
            </w:r>
          </w:p>
        </w:tc>
        <w:tc>
          <w:tcPr>
            <w:tcW w:w="1331" w:type="dxa"/>
            <w:tcBorders>
              <w:top w:val="nil"/>
              <w:left w:val="nil"/>
              <w:bottom w:val="nil"/>
              <w:right w:val="nil"/>
            </w:tcBorders>
            <w:shd w:val="clear" w:color="000000" w:fill="auto"/>
          </w:tcPr>
          <w:p w14:paraId="76CCDA38" w14:textId="12A6C2E7"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2BDC7E6C" w14:textId="228FE120"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44EAB440" w14:textId="04BC4DDD" w:rsidR="00F02118" w:rsidRPr="00A20993" w:rsidRDefault="00F02118" w:rsidP="00F02118">
            <w:pPr>
              <w:spacing w:line="25" w:lineRule="atLeast"/>
              <w:jc w:val="center"/>
              <w:rPr>
                <w:color w:val="000000" w:themeColor="text1"/>
              </w:rPr>
            </w:pPr>
            <w:r w:rsidRPr="00A20993">
              <w:rPr>
                <w:rFonts w:hint="eastAsia"/>
                <w:color w:val="000000" w:themeColor="text1"/>
              </w:rPr>
              <w:t>评语</w:t>
            </w:r>
          </w:p>
        </w:tc>
      </w:tr>
      <w:tr w:rsidR="00A20993" w:rsidRPr="00A20993" w14:paraId="04DF47D6" w14:textId="77777777" w:rsidTr="00691111">
        <w:trPr>
          <w:trHeight w:val="93"/>
          <w:jc w:val="center"/>
        </w:trPr>
        <w:tc>
          <w:tcPr>
            <w:tcW w:w="1836" w:type="dxa"/>
            <w:tcBorders>
              <w:top w:val="nil"/>
              <w:left w:val="nil"/>
              <w:bottom w:val="nil"/>
              <w:right w:val="nil"/>
            </w:tcBorders>
            <w:shd w:val="clear" w:color="000000" w:fill="auto"/>
          </w:tcPr>
          <w:p w14:paraId="6C27C606" w14:textId="2F6B3483" w:rsidR="00F02118" w:rsidRPr="00A20993" w:rsidRDefault="00F02118" w:rsidP="00F02118">
            <w:pPr>
              <w:spacing w:line="25" w:lineRule="atLeast"/>
              <w:jc w:val="center"/>
              <w:rPr>
                <w:color w:val="000000" w:themeColor="text1"/>
              </w:rPr>
            </w:pPr>
            <w:r w:rsidRPr="00A20993">
              <w:rPr>
                <w:color w:val="000000" w:themeColor="text1"/>
              </w:rPr>
              <w:t>content</w:t>
            </w:r>
          </w:p>
        </w:tc>
        <w:tc>
          <w:tcPr>
            <w:tcW w:w="1260" w:type="dxa"/>
            <w:tcBorders>
              <w:top w:val="nil"/>
              <w:left w:val="nil"/>
              <w:bottom w:val="nil"/>
              <w:right w:val="nil"/>
            </w:tcBorders>
            <w:shd w:val="clear" w:color="000000" w:fill="auto"/>
          </w:tcPr>
          <w:p w14:paraId="4CE4C9D1" w14:textId="7694F75F"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nil"/>
              <w:left w:val="nil"/>
              <w:bottom w:val="nil"/>
              <w:right w:val="nil"/>
            </w:tcBorders>
            <w:shd w:val="clear" w:color="000000" w:fill="auto"/>
          </w:tcPr>
          <w:p w14:paraId="001F37AA" w14:textId="4BE2F82A"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nil"/>
              <w:left w:val="nil"/>
              <w:bottom w:val="nil"/>
              <w:right w:val="nil"/>
            </w:tcBorders>
            <w:shd w:val="clear" w:color="000000" w:fill="auto"/>
          </w:tcPr>
          <w:p w14:paraId="48A714FA" w14:textId="5D573873"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4CDC98B5" w14:textId="761D81C5"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45DB3078" w14:textId="65085548" w:rsidR="00F02118" w:rsidRPr="00A20993" w:rsidRDefault="00F02118" w:rsidP="00F02118">
            <w:pPr>
              <w:spacing w:line="25" w:lineRule="atLeast"/>
              <w:jc w:val="center"/>
              <w:rPr>
                <w:color w:val="000000" w:themeColor="text1"/>
              </w:rPr>
            </w:pPr>
            <w:r w:rsidRPr="00A20993">
              <w:rPr>
                <w:rFonts w:hint="eastAsia"/>
                <w:color w:val="000000" w:themeColor="text1"/>
              </w:rPr>
              <w:t>考核内容</w:t>
            </w:r>
          </w:p>
        </w:tc>
      </w:tr>
      <w:tr w:rsidR="00A20993" w:rsidRPr="00A20993" w14:paraId="5F7EA0D4" w14:textId="77777777" w:rsidTr="00691111">
        <w:trPr>
          <w:trHeight w:val="90"/>
          <w:jc w:val="center"/>
        </w:trPr>
        <w:tc>
          <w:tcPr>
            <w:tcW w:w="1836" w:type="dxa"/>
            <w:tcBorders>
              <w:top w:val="nil"/>
              <w:left w:val="nil"/>
              <w:bottom w:val="single" w:sz="12" w:space="0" w:color="auto"/>
              <w:right w:val="nil"/>
            </w:tcBorders>
            <w:shd w:val="clear" w:color="000000" w:fill="auto"/>
          </w:tcPr>
          <w:p w14:paraId="690B0696" w14:textId="11E070E8"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user</w:t>
            </w:r>
          </w:p>
        </w:tc>
        <w:tc>
          <w:tcPr>
            <w:tcW w:w="1260" w:type="dxa"/>
            <w:tcBorders>
              <w:top w:val="nil"/>
              <w:left w:val="nil"/>
              <w:bottom w:val="single" w:sz="12" w:space="0" w:color="auto"/>
              <w:right w:val="nil"/>
            </w:tcBorders>
            <w:shd w:val="clear" w:color="000000" w:fill="auto"/>
          </w:tcPr>
          <w:p w14:paraId="6708863A" w14:textId="093F1651"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v</w:t>
            </w:r>
            <w:r w:rsidRPr="00A20993">
              <w:rPr>
                <w:color w:val="000000" w:themeColor="text1"/>
              </w:rPr>
              <w:t>archar</w:t>
            </w:r>
          </w:p>
        </w:tc>
        <w:tc>
          <w:tcPr>
            <w:tcW w:w="1033" w:type="dxa"/>
            <w:tcBorders>
              <w:top w:val="nil"/>
              <w:left w:val="nil"/>
              <w:bottom w:val="single" w:sz="12" w:space="0" w:color="auto"/>
              <w:right w:val="nil"/>
            </w:tcBorders>
            <w:shd w:val="clear" w:color="000000" w:fill="auto"/>
          </w:tcPr>
          <w:p w14:paraId="4D1241D3" w14:textId="640CE496"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15</w:t>
            </w:r>
          </w:p>
        </w:tc>
        <w:tc>
          <w:tcPr>
            <w:tcW w:w="1331" w:type="dxa"/>
            <w:tcBorders>
              <w:top w:val="nil"/>
              <w:left w:val="nil"/>
              <w:bottom w:val="single" w:sz="12" w:space="0" w:color="auto"/>
              <w:right w:val="nil"/>
            </w:tcBorders>
            <w:shd w:val="clear" w:color="000000" w:fill="auto"/>
          </w:tcPr>
          <w:p w14:paraId="507424ED" w14:textId="66E233A1"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single" w:sz="12" w:space="0" w:color="auto"/>
              <w:right w:val="nil"/>
            </w:tcBorders>
            <w:shd w:val="clear" w:color="000000" w:fill="auto"/>
          </w:tcPr>
          <w:p w14:paraId="12B979CF" w14:textId="4E8E0402"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7082A847" w14:textId="6422486F"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学号</w:t>
            </w:r>
          </w:p>
        </w:tc>
      </w:tr>
    </w:tbl>
    <w:p w14:paraId="17ECDABB" w14:textId="77777777" w:rsidR="006F0876" w:rsidRPr="00A20993" w:rsidRDefault="006F0876" w:rsidP="006F0876">
      <w:pPr>
        <w:pStyle w:val="21"/>
        <w:ind w:firstLineChars="0" w:firstLine="0"/>
        <w:rPr>
          <w:color w:val="000000" w:themeColor="text1"/>
        </w:rPr>
      </w:pPr>
    </w:p>
    <w:p w14:paraId="204D9962" w14:textId="61DF1C07" w:rsidR="006F0876" w:rsidRPr="00A20993" w:rsidRDefault="006F0876" w:rsidP="006F0876">
      <w:pPr>
        <w:pStyle w:val="21"/>
        <w:ind w:firstLineChars="0" w:firstLine="0"/>
        <w:rPr>
          <w:color w:val="000000" w:themeColor="text1"/>
        </w:rPr>
      </w:pPr>
      <w:r w:rsidRPr="00A20993">
        <w:rPr>
          <w:color w:val="000000" w:themeColor="text1"/>
        </w:rPr>
        <w:t>（6）</w:t>
      </w:r>
      <w:r w:rsidR="00F02118" w:rsidRPr="00A20993">
        <w:rPr>
          <w:rFonts w:hint="eastAsia"/>
          <w:color w:val="000000" w:themeColor="text1"/>
        </w:rPr>
        <w:t>考核内容表（app_examcontent)</w:t>
      </w:r>
      <w:r w:rsidRPr="00A20993">
        <w:rPr>
          <w:color w:val="000000" w:themeColor="text1"/>
        </w:rPr>
        <w:t>：</w:t>
      </w:r>
    </w:p>
    <w:p w14:paraId="5C0211A0" w14:textId="3BAE15BC" w:rsidR="006F0876" w:rsidRPr="00A20993" w:rsidRDefault="006F0876" w:rsidP="006F0876">
      <w:pPr>
        <w:pStyle w:val="21"/>
        <w:rPr>
          <w:color w:val="000000" w:themeColor="text1"/>
        </w:rPr>
      </w:pPr>
      <w:r w:rsidRPr="00A20993">
        <w:rPr>
          <w:color w:val="000000" w:themeColor="text1"/>
        </w:rPr>
        <w:t>该表存储</w:t>
      </w:r>
      <w:r w:rsidR="00640E5F" w:rsidRPr="00A20993">
        <w:rPr>
          <w:color w:val="000000" w:themeColor="text1"/>
        </w:rPr>
        <w:t>班主任</w:t>
      </w:r>
      <w:r w:rsidRPr="00A20993">
        <w:rPr>
          <w:color w:val="000000" w:themeColor="text1"/>
        </w:rPr>
        <w:t>信息，包括</w:t>
      </w:r>
      <w:r w:rsidR="0020426B" w:rsidRPr="00A20993">
        <w:rPr>
          <w:rFonts w:hint="eastAsia"/>
          <w:color w:val="000000" w:themeColor="text1"/>
        </w:rPr>
        <w:t>序号id、标题title、时间date和状态state</w:t>
      </w:r>
      <w:r w:rsidRPr="00A20993">
        <w:rPr>
          <w:color w:val="000000" w:themeColor="text1"/>
        </w:rPr>
        <w:t>。其中，</w:t>
      </w:r>
      <w:r w:rsidR="0020426B" w:rsidRPr="00A20993">
        <w:rPr>
          <w:rFonts w:hint="eastAsia"/>
          <w:color w:val="000000" w:themeColor="text1"/>
        </w:rPr>
        <w:t>序号id</w:t>
      </w:r>
      <w:r w:rsidRPr="00A20993">
        <w:rPr>
          <w:color w:val="000000" w:themeColor="text1"/>
        </w:rPr>
        <w:t>是该表的主键，保证了每个</w:t>
      </w:r>
      <w:r w:rsidR="0020426B" w:rsidRPr="00A20993">
        <w:rPr>
          <w:rFonts w:hint="eastAsia"/>
          <w:color w:val="000000" w:themeColor="text1"/>
        </w:rPr>
        <w:t>考核内容</w:t>
      </w:r>
      <w:r w:rsidRPr="00A20993">
        <w:rPr>
          <w:color w:val="000000" w:themeColor="text1"/>
        </w:rPr>
        <w:t>的唯一性，当系统</w:t>
      </w:r>
      <w:r w:rsidR="0020426B" w:rsidRPr="00A20993">
        <w:rPr>
          <w:rFonts w:hint="eastAsia"/>
          <w:color w:val="000000" w:themeColor="text1"/>
        </w:rPr>
        <w:t>发布考核</w:t>
      </w:r>
      <w:r w:rsidRPr="00A20993">
        <w:rPr>
          <w:color w:val="000000" w:themeColor="text1"/>
        </w:rPr>
        <w:t>时，通过此表进行</w:t>
      </w:r>
      <w:r w:rsidR="0020426B" w:rsidRPr="00A20993">
        <w:rPr>
          <w:rFonts w:hint="eastAsia"/>
          <w:color w:val="000000" w:themeColor="text1"/>
        </w:rPr>
        <w:t>存储成考核内容</w:t>
      </w:r>
      <w:r w:rsidRPr="00A20993">
        <w:rPr>
          <w:color w:val="000000" w:themeColor="text1"/>
        </w:rPr>
        <w:t>。</w:t>
      </w:r>
    </w:p>
    <w:p w14:paraId="566B1CD6" w14:textId="23825F7F"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6</w:t>
      </w:r>
      <w:r w:rsidRPr="00A20993">
        <w:rPr>
          <w:color w:val="000000" w:themeColor="text1"/>
        </w:rPr>
        <w:t xml:space="preserve">  </w:t>
      </w:r>
      <w:r w:rsidR="002F7DA0" w:rsidRPr="00A20993">
        <w:rPr>
          <w:color w:val="000000" w:themeColor="text1"/>
        </w:rPr>
        <w:t>考核内容表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134AC211"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663E254B"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79298922"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497EC3DA"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1F2C6E9E"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069C76DF"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3B8909D3"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4F47CF0D" w14:textId="77777777" w:rsidTr="008A7F4E">
        <w:trPr>
          <w:trHeight w:val="244"/>
          <w:jc w:val="center"/>
        </w:trPr>
        <w:tc>
          <w:tcPr>
            <w:tcW w:w="1836" w:type="dxa"/>
            <w:tcBorders>
              <w:top w:val="single" w:sz="4" w:space="0" w:color="auto"/>
              <w:left w:val="nil"/>
              <w:bottom w:val="nil"/>
              <w:right w:val="nil"/>
            </w:tcBorders>
            <w:shd w:val="clear" w:color="000000" w:fill="auto"/>
          </w:tcPr>
          <w:p w14:paraId="3603B48F" w14:textId="21B8091D" w:rsidR="00F02118" w:rsidRPr="00A20993" w:rsidRDefault="00F02118" w:rsidP="00F02118">
            <w:pPr>
              <w:spacing w:line="25" w:lineRule="atLeast"/>
              <w:jc w:val="center"/>
              <w:rPr>
                <w:color w:val="000000" w:themeColor="text1"/>
              </w:rPr>
            </w:pPr>
            <w:r w:rsidRPr="00A20993">
              <w:rPr>
                <w:color w:val="000000" w:themeColor="text1"/>
              </w:rPr>
              <w:t>I</w:t>
            </w:r>
            <w:r w:rsidRPr="00A20993">
              <w:rPr>
                <w:rFonts w:hint="eastAsia"/>
                <w:color w:val="000000" w:themeColor="text1"/>
              </w:rPr>
              <w:t>d</w:t>
            </w:r>
          </w:p>
        </w:tc>
        <w:tc>
          <w:tcPr>
            <w:tcW w:w="1260" w:type="dxa"/>
            <w:tcBorders>
              <w:top w:val="single" w:sz="4" w:space="0" w:color="auto"/>
              <w:left w:val="nil"/>
              <w:bottom w:val="nil"/>
              <w:right w:val="nil"/>
            </w:tcBorders>
            <w:shd w:val="clear" w:color="000000" w:fill="auto"/>
          </w:tcPr>
          <w:p w14:paraId="47329622" w14:textId="0886821E"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single" w:sz="4" w:space="0" w:color="auto"/>
              <w:left w:val="nil"/>
              <w:bottom w:val="nil"/>
              <w:right w:val="nil"/>
            </w:tcBorders>
            <w:shd w:val="clear" w:color="000000" w:fill="auto"/>
          </w:tcPr>
          <w:p w14:paraId="7AB67B6D" w14:textId="7B4E1131"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single" w:sz="4" w:space="0" w:color="auto"/>
              <w:left w:val="nil"/>
              <w:bottom w:val="nil"/>
              <w:right w:val="nil"/>
            </w:tcBorders>
            <w:shd w:val="clear" w:color="000000" w:fill="auto"/>
          </w:tcPr>
          <w:p w14:paraId="45AA0613" w14:textId="159EC877" w:rsidR="00F02118" w:rsidRPr="00A20993" w:rsidRDefault="00F02118" w:rsidP="00F02118">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26B7DBF3" w14:textId="694C5B37" w:rsidR="00F02118" w:rsidRPr="00A20993" w:rsidRDefault="00F02118" w:rsidP="00F02118">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767DB2F8" w14:textId="092AA0DF" w:rsidR="00F02118" w:rsidRPr="00A20993" w:rsidRDefault="00F02118" w:rsidP="00F02118">
            <w:pPr>
              <w:spacing w:line="25" w:lineRule="atLeast"/>
              <w:jc w:val="center"/>
              <w:rPr>
                <w:color w:val="000000" w:themeColor="text1"/>
              </w:rPr>
            </w:pPr>
            <w:r w:rsidRPr="00A20993">
              <w:rPr>
                <w:color w:val="000000" w:themeColor="text1"/>
              </w:rPr>
              <w:t>序号自动增</w:t>
            </w:r>
          </w:p>
        </w:tc>
      </w:tr>
      <w:tr w:rsidR="00A20993" w:rsidRPr="00A20993" w14:paraId="4C23832D" w14:textId="77777777" w:rsidTr="008A7F4E">
        <w:trPr>
          <w:trHeight w:val="244"/>
          <w:jc w:val="center"/>
        </w:trPr>
        <w:tc>
          <w:tcPr>
            <w:tcW w:w="1836" w:type="dxa"/>
            <w:tcBorders>
              <w:top w:val="nil"/>
              <w:left w:val="nil"/>
              <w:bottom w:val="nil"/>
              <w:right w:val="nil"/>
            </w:tcBorders>
            <w:shd w:val="clear" w:color="000000" w:fill="auto"/>
          </w:tcPr>
          <w:p w14:paraId="10DF026A" w14:textId="5F398414" w:rsidR="00F02118" w:rsidRPr="00A20993" w:rsidRDefault="00F02118" w:rsidP="00F02118">
            <w:pPr>
              <w:spacing w:line="25" w:lineRule="atLeast"/>
              <w:jc w:val="center"/>
              <w:rPr>
                <w:color w:val="000000" w:themeColor="text1"/>
              </w:rPr>
            </w:pPr>
            <w:r w:rsidRPr="00A20993">
              <w:rPr>
                <w:color w:val="000000" w:themeColor="text1"/>
              </w:rPr>
              <w:t>t</w:t>
            </w:r>
            <w:r w:rsidRPr="00A20993">
              <w:rPr>
                <w:rFonts w:hint="eastAsia"/>
                <w:color w:val="000000" w:themeColor="text1"/>
              </w:rPr>
              <w:t>itle</w:t>
            </w:r>
          </w:p>
        </w:tc>
        <w:tc>
          <w:tcPr>
            <w:tcW w:w="1260" w:type="dxa"/>
            <w:tcBorders>
              <w:top w:val="nil"/>
              <w:left w:val="nil"/>
              <w:bottom w:val="nil"/>
              <w:right w:val="nil"/>
            </w:tcBorders>
            <w:shd w:val="clear" w:color="000000" w:fill="auto"/>
          </w:tcPr>
          <w:p w14:paraId="566C4412" w14:textId="03AD7391" w:rsidR="00F02118" w:rsidRPr="00A20993" w:rsidRDefault="00F02118" w:rsidP="00F02118">
            <w:pPr>
              <w:spacing w:line="25" w:lineRule="atLeast"/>
              <w:jc w:val="center"/>
              <w:rPr>
                <w:color w:val="000000" w:themeColor="text1"/>
              </w:rPr>
            </w:pPr>
            <w:r w:rsidRPr="00A20993">
              <w:rPr>
                <w:color w:val="000000" w:themeColor="text1"/>
              </w:rPr>
              <w:t>TEXT</w:t>
            </w:r>
          </w:p>
        </w:tc>
        <w:tc>
          <w:tcPr>
            <w:tcW w:w="1033" w:type="dxa"/>
            <w:tcBorders>
              <w:top w:val="nil"/>
              <w:left w:val="nil"/>
              <w:bottom w:val="nil"/>
              <w:right w:val="nil"/>
            </w:tcBorders>
            <w:shd w:val="clear" w:color="000000" w:fill="auto"/>
          </w:tcPr>
          <w:p w14:paraId="127C3CC9" w14:textId="50E7EBE0" w:rsidR="00F02118" w:rsidRPr="00A20993" w:rsidRDefault="00F02118" w:rsidP="00F02118">
            <w:pPr>
              <w:spacing w:line="25" w:lineRule="atLeast"/>
              <w:jc w:val="center"/>
              <w:rPr>
                <w:color w:val="000000" w:themeColor="text1"/>
              </w:rPr>
            </w:pPr>
            <w:r w:rsidRPr="00A20993">
              <w:rPr>
                <w:color w:val="000000" w:themeColor="text1"/>
              </w:rPr>
              <w:t>200</w:t>
            </w:r>
          </w:p>
        </w:tc>
        <w:tc>
          <w:tcPr>
            <w:tcW w:w="1331" w:type="dxa"/>
            <w:tcBorders>
              <w:top w:val="nil"/>
              <w:left w:val="nil"/>
              <w:bottom w:val="nil"/>
              <w:right w:val="nil"/>
            </w:tcBorders>
            <w:shd w:val="clear" w:color="000000" w:fill="auto"/>
          </w:tcPr>
          <w:p w14:paraId="4334A11E" w14:textId="718A3BBD"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5515DB48" w14:textId="4FD0B6EF"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428A3BC3" w14:textId="4027951C" w:rsidR="00F02118" w:rsidRPr="00A20993" w:rsidRDefault="00F02118" w:rsidP="00F02118">
            <w:pPr>
              <w:spacing w:line="25" w:lineRule="atLeast"/>
              <w:jc w:val="center"/>
              <w:rPr>
                <w:color w:val="000000" w:themeColor="text1"/>
              </w:rPr>
            </w:pPr>
            <w:r w:rsidRPr="00A20993">
              <w:rPr>
                <w:rFonts w:hint="eastAsia"/>
                <w:color w:val="000000" w:themeColor="text1"/>
              </w:rPr>
              <w:t>标题</w:t>
            </w:r>
          </w:p>
        </w:tc>
      </w:tr>
      <w:tr w:rsidR="00A20993" w:rsidRPr="00A20993" w14:paraId="3F360DFC" w14:textId="77777777" w:rsidTr="008A7F4E">
        <w:trPr>
          <w:trHeight w:val="93"/>
          <w:jc w:val="center"/>
        </w:trPr>
        <w:tc>
          <w:tcPr>
            <w:tcW w:w="1836" w:type="dxa"/>
            <w:tcBorders>
              <w:top w:val="nil"/>
              <w:left w:val="nil"/>
              <w:bottom w:val="nil"/>
              <w:right w:val="nil"/>
            </w:tcBorders>
            <w:shd w:val="clear" w:color="000000" w:fill="auto"/>
          </w:tcPr>
          <w:p w14:paraId="1777F912" w14:textId="49903BC6" w:rsidR="00F02118" w:rsidRPr="00A20993" w:rsidRDefault="00F02118" w:rsidP="00F02118">
            <w:pPr>
              <w:spacing w:line="25" w:lineRule="atLeast"/>
              <w:jc w:val="center"/>
              <w:rPr>
                <w:color w:val="000000" w:themeColor="text1"/>
              </w:rPr>
            </w:pPr>
            <w:r w:rsidRPr="00A20993">
              <w:rPr>
                <w:color w:val="000000" w:themeColor="text1"/>
              </w:rPr>
              <w:t>date</w:t>
            </w:r>
          </w:p>
        </w:tc>
        <w:tc>
          <w:tcPr>
            <w:tcW w:w="1260" w:type="dxa"/>
            <w:tcBorders>
              <w:top w:val="nil"/>
              <w:left w:val="nil"/>
              <w:bottom w:val="nil"/>
              <w:right w:val="nil"/>
            </w:tcBorders>
            <w:shd w:val="clear" w:color="000000" w:fill="auto"/>
          </w:tcPr>
          <w:p w14:paraId="709AEB0C" w14:textId="3D51E449" w:rsidR="00F02118" w:rsidRPr="00A20993" w:rsidRDefault="00F02118" w:rsidP="00F02118">
            <w:pPr>
              <w:spacing w:line="25" w:lineRule="atLeast"/>
              <w:jc w:val="center"/>
              <w:rPr>
                <w:color w:val="000000" w:themeColor="text1"/>
              </w:rPr>
            </w:pPr>
            <w:r w:rsidRPr="00A20993">
              <w:rPr>
                <w:color w:val="000000" w:themeColor="text1"/>
              </w:rPr>
              <w:t>d</w:t>
            </w:r>
            <w:r w:rsidRPr="00A20993">
              <w:rPr>
                <w:rFonts w:hint="eastAsia"/>
                <w:color w:val="000000" w:themeColor="text1"/>
              </w:rPr>
              <w:t>ate</w:t>
            </w:r>
          </w:p>
        </w:tc>
        <w:tc>
          <w:tcPr>
            <w:tcW w:w="1033" w:type="dxa"/>
            <w:tcBorders>
              <w:top w:val="nil"/>
              <w:left w:val="nil"/>
              <w:bottom w:val="nil"/>
              <w:right w:val="nil"/>
            </w:tcBorders>
            <w:shd w:val="clear" w:color="000000" w:fill="auto"/>
          </w:tcPr>
          <w:p w14:paraId="02381E74" w14:textId="09AF97B2" w:rsidR="00F02118" w:rsidRPr="00A20993" w:rsidRDefault="00F02118" w:rsidP="00F02118">
            <w:pPr>
              <w:spacing w:line="25" w:lineRule="atLeast"/>
              <w:jc w:val="center"/>
              <w:rPr>
                <w:color w:val="000000" w:themeColor="text1"/>
              </w:rPr>
            </w:pPr>
            <w:r w:rsidRPr="00A20993">
              <w:rPr>
                <w:color w:val="000000" w:themeColor="text1"/>
              </w:rPr>
              <w:t>3</w:t>
            </w:r>
          </w:p>
        </w:tc>
        <w:tc>
          <w:tcPr>
            <w:tcW w:w="1331" w:type="dxa"/>
            <w:tcBorders>
              <w:top w:val="nil"/>
              <w:left w:val="nil"/>
              <w:bottom w:val="nil"/>
              <w:right w:val="nil"/>
            </w:tcBorders>
            <w:shd w:val="clear" w:color="000000" w:fill="auto"/>
          </w:tcPr>
          <w:p w14:paraId="3DF4FB9E" w14:textId="305B2C9B"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A65AE12" w14:textId="34CAFED7"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29D3D8EF" w14:textId="6A9F5159" w:rsidR="00F02118" w:rsidRPr="00A20993" w:rsidRDefault="00F02118" w:rsidP="00F02118">
            <w:pPr>
              <w:spacing w:line="25" w:lineRule="atLeast"/>
              <w:jc w:val="center"/>
              <w:rPr>
                <w:color w:val="000000" w:themeColor="text1"/>
              </w:rPr>
            </w:pPr>
            <w:r w:rsidRPr="00A20993">
              <w:rPr>
                <w:rFonts w:hint="eastAsia"/>
                <w:color w:val="000000" w:themeColor="text1"/>
              </w:rPr>
              <w:t>时间</w:t>
            </w:r>
          </w:p>
        </w:tc>
      </w:tr>
      <w:tr w:rsidR="00A20993" w:rsidRPr="00A20993" w14:paraId="201DC4E3" w14:textId="77777777" w:rsidTr="008A7F4E">
        <w:trPr>
          <w:trHeight w:val="90"/>
          <w:jc w:val="center"/>
        </w:trPr>
        <w:tc>
          <w:tcPr>
            <w:tcW w:w="1836" w:type="dxa"/>
            <w:tcBorders>
              <w:top w:val="nil"/>
              <w:left w:val="nil"/>
              <w:bottom w:val="single" w:sz="12" w:space="0" w:color="auto"/>
              <w:right w:val="nil"/>
            </w:tcBorders>
            <w:shd w:val="clear" w:color="000000" w:fill="auto"/>
          </w:tcPr>
          <w:p w14:paraId="096C3F4D" w14:textId="2037DD81"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state</w:t>
            </w:r>
          </w:p>
        </w:tc>
        <w:tc>
          <w:tcPr>
            <w:tcW w:w="1260" w:type="dxa"/>
            <w:tcBorders>
              <w:top w:val="nil"/>
              <w:left w:val="nil"/>
              <w:bottom w:val="single" w:sz="12" w:space="0" w:color="auto"/>
              <w:right w:val="nil"/>
            </w:tcBorders>
            <w:shd w:val="clear" w:color="000000" w:fill="auto"/>
          </w:tcPr>
          <w:p w14:paraId="18C51A4F" w14:textId="28C650AB"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bool</w:t>
            </w:r>
          </w:p>
        </w:tc>
        <w:tc>
          <w:tcPr>
            <w:tcW w:w="1033" w:type="dxa"/>
            <w:tcBorders>
              <w:top w:val="nil"/>
              <w:left w:val="nil"/>
              <w:bottom w:val="single" w:sz="12" w:space="0" w:color="auto"/>
              <w:right w:val="nil"/>
            </w:tcBorders>
            <w:shd w:val="clear" w:color="000000" w:fill="auto"/>
          </w:tcPr>
          <w:p w14:paraId="5C8EF80D" w14:textId="49BB817D"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2</w:t>
            </w:r>
          </w:p>
        </w:tc>
        <w:tc>
          <w:tcPr>
            <w:tcW w:w="1331" w:type="dxa"/>
            <w:tcBorders>
              <w:top w:val="nil"/>
              <w:left w:val="nil"/>
              <w:bottom w:val="single" w:sz="12" w:space="0" w:color="auto"/>
              <w:right w:val="nil"/>
            </w:tcBorders>
            <w:shd w:val="clear" w:color="000000" w:fill="auto"/>
          </w:tcPr>
          <w:p w14:paraId="73CF0321" w14:textId="380E8851"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single" w:sz="12" w:space="0" w:color="auto"/>
              <w:right w:val="nil"/>
            </w:tcBorders>
            <w:shd w:val="clear" w:color="000000" w:fill="auto"/>
          </w:tcPr>
          <w:p w14:paraId="67B80538" w14:textId="5F92277A"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19AD157B" w14:textId="1E952896"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状态</w:t>
            </w:r>
          </w:p>
        </w:tc>
      </w:tr>
    </w:tbl>
    <w:p w14:paraId="3116EA98" w14:textId="77777777" w:rsidR="006F0876" w:rsidRPr="00A20993" w:rsidRDefault="006F0876" w:rsidP="006F0876">
      <w:pPr>
        <w:pStyle w:val="21"/>
        <w:ind w:firstLineChars="0" w:firstLine="0"/>
        <w:rPr>
          <w:color w:val="000000" w:themeColor="text1"/>
        </w:rPr>
      </w:pPr>
    </w:p>
    <w:p w14:paraId="3C397BA8" w14:textId="76059792" w:rsidR="006F0876" w:rsidRPr="00A20993" w:rsidRDefault="006F0876" w:rsidP="006F0876">
      <w:pPr>
        <w:pStyle w:val="21"/>
        <w:ind w:firstLineChars="0" w:firstLine="0"/>
        <w:rPr>
          <w:color w:val="000000" w:themeColor="text1"/>
        </w:rPr>
      </w:pPr>
      <w:r w:rsidRPr="00A20993">
        <w:rPr>
          <w:color w:val="000000" w:themeColor="text1"/>
        </w:rPr>
        <w:t>（7）</w:t>
      </w:r>
      <w:r w:rsidR="00F02118" w:rsidRPr="00A20993">
        <w:rPr>
          <w:rFonts w:hint="eastAsia"/>
          <w:color w:val="000000" w:themeColor="text1"/>
        </w:rPr>
        <w:t>事项表（app_leave）</w:t>
      </w:r>
      <w:r w:rsidRPr="00A20993">
        <w:rPr>
          <w:color w:val="000000" w:themeColor="text1"/>
        </w:rPr>
        <w:t>：</w:t>
      </w:r>
    </w:p>
    <w:p w14:paraId="0449C0D0" w14:textId="62005575" w:rsidR="006F0876" w:rsidRPr="00A20993" w:rsidRDefault="006F0876" w:rsidP="006F0876">
      <w:pPr>
        <w:pStyle w:val="21"/>
        <w:rPr>
          <w:color w:val="000000" w:themeColor="text1"/>
        </w:rPr>
      </w:pPr>
      <w:r w:rsidRPr="00A20993">
        <w:rPr>
          <w:color w:val="000000" w:themeColor="text1"/>
        </w:rPr>
        <w:t>该表存储</w:t>
      </w:r>
      <w:r w:rsidR="00640E5F" w:rsidRPr="00A20993">
        <w:rPr>
          <w:color w:val="000000" w:themeColor="text1"/>
        </w:rPr>
        <w:t>班主任</w:t>
      </w:r>
      <w:r w:rsidRPr="00A20993">
        <w:rPr>
          <w:color w:val="000000" w:themeColor="text1"/>
        </w:rPr>
        <w:t>信息，包括</w:t>
      </w:r>
      <w:r w:rsidR="0020426B" w:rsidRPr="00A20993">
        <w:rPr>
          <w:rFonts w:hint="eastAsia"/>
          <w:color w:val="000000" w:themeColor="text1"/>
        </w:rPr>
        <w:t>开始时间</w:t>
      </w:r>
      <w:r w:rsidR="0020426B" w:rsidRPr="00A20993">
        <w:rPr>
          <w:color w:val="000000" w:themeColor="text1"/>
        </w:rPr>
        <w:t>start_time</w:t>
      </w:r>
      <w:r w:rsidR="0020426B" w:rsidRPr="00A20993">
        <w:rPr>
          <w:rFonts w:hint="eastAsia"/>
          <w:color w:val="000000" w:themeColor="text1"/>
        </w:rPr>
        <w:t>、结束时间e</w:t>
      </w:r>
      <w:r w:rsidR="0020426B" w:rsidRPr="00A20993">
        <w:rPr>
          <w:color w:val="000000" w:themeColor="text1"/>
        </w:rPr>
        <w:t>nd_time</w:t>
      </w:r>
      <w:r w:rsidR="0020426B" w:rsidRPr="00A20993">
        <w:rPr>
          <w:rFonts w:hint="eastAsia"/>
          <w:color w:val="000000" w:themeColor="text1"/>
        </w:rPr>
        <w:t>、详情e</w:t>
      </w:r>
      <w:r w:rsidR="0020426B" w:rsidRPr="00A20993">
        <w:rPr>
          <w:color w:val="000000" w:themeColor="text1"/>
        </w:rPr>
        <w:t>xplain</w:t>
      </w:r>
      <w:r w:rsidR="0020426B" w:rsidRPr="00A20993">
        <w:rPr>
          <w:rFonts w:hint="eastAsia"/>
          <w:color w:val="000000" w:themeColor="text1"/>
        </w:rPr>
        <w:t>、</w:t>
      </w:r>
      <w:r w:rsidR="00B21F84" w:rsidRPr="00A20993">
        <w:rPr>
          <w:rFonts w:hint="eastAsia"/>
          <w:color w:val="000000" w:themeColor="text1"/>
        </w:rPr>
        <w:t>用户名字user</w:t>
      </w:r>
      <w:r w:rsidR="0020426B" w:rsidRPr="00A20993">
        <w:rPr>
          <w:rFonts w:hint="eastAsia"/>
          <w:color w:val="000000" w:themeColor="text1"/>
        </w:rPr>
        <w:t>和序号</w:t>
      </w:r>
      <w:r w:rsidR="0020426B" w:rsidRPr="00A20993">
        <w:rPr>
          <w:color w:val="000000" w:themeColor="text1"/>
        </w:rPr>
        <w:t>id</w:t>
      </w:r>
      <w:r w:rsidRPr="00A20993">
        <w:rPr>
          <w:rFonts w:hint="eastAsia"/>
          <w:color w:val="000000" w:themeColor="text1"/>
        </w:rPr>
        <w:t>。</w:t>
      </w:r>
      <w:r w:rsidRPr="00A20993">
        <w:rPr>
          <w:color w:val="000000" w:themeColor="text1"/>
        </w:rPr>
        <w:t>其中，</w:t>
      </w:r>
      <w:r w:rsidR="0020426B" w:rsidRPr="00A20993">
        <w:rPr>
          <w:rFonts w:hint="eastAsia"/>
          <w:color w:val="000000" w:themeColor="text1"/>
        </w:rPr>
        <w:t>序号</w:t>
      </w:r>
      <w:r w:rsidR="0020426B" w:rsidRPr="00A20993">
        <w:rPr>
          <w:color w:val="000000" w:themeColor="text1"/>
        </w:rPr>
        <w:t>id</w:t>
      </w:r>
      <w:r w:rsidRPr="00A20993">
        <w:rPr>
          <w:color w:val="000000" w:themeColor="text1"/>
        </w:rPr>
        <w:t>是该表的主键，保证了每个</w:t>
      </w:r>
      <w:r w:rsidR="0020426B" w:rsidRPr="00A20993">
        <w:rPr>
          <w:rFonts w:hint="eastAsia"/>
          <w:color w:val="000000" w:themeColor="text1"/>
        </w:rPr>
        <w:t>事项</w:t>
      </w:r>
      <w:r w:rsidRPr="00A20993">
        <w:rPr>
          <w:color w:val="000000" w:themeColor="text1"/>
        </w:rPr>
        <w:t>的唯一性，</w:t>
      </w:r>
      <w:r w:rsidR="00B21F84" w:rsidRPr="00A20993">
        <w:rPr>
          <w:rFonts w:hint="eastAsia"/>
          <w:color w:val="000000" w:themeColor="text1"/>
        </w:rPr>
        <w:t>用户user是</w:t>
      </w:r>
      <w:r w:rsidR="00007503" w:rsidRPr="00A20993">
        <w:rPr>
          <w:rFonts w:hint="eastAsia"/>
          <w:color w:val="000000" w:themeColor="text1"/>
        </w:rPr>
        <w:t>表UserInfo中</w:t>
      </w:r>
      <w:r w:rsidR="00007503" w:rsidRPr="00A20993">
        <w:rPr>
          <w:color w:val="000000" w:themeColor="text1"/>
        </w:rPr>
        <w:t>username</w:t>
      </w:r>
      <w:r w:rsidR="00007503" w:rsidRPr="00A20993">
        <w:rPr>
          <w:rFonts w:hint="eastAsia"/>
          <w:color w:val="000000" w:themeColor="text1"/>
        </w:rPr>
        <w:t>的外键</w:t>
      </w:r>
      <w:r w:rsidR="00B21F84" w:rsidRPr="00A20993">
        <w:rPr>
          <w:rFonts w:hint="eastAsia"/>
          <w:color w:val="000000" w:themeColor="text1"/>
        </w:rPr>
        <w:t>，</w:t>
      </w:r>
      <w:r w:rsidRPr="00A20993">
        <w:rPr>
          <w:color w:val="000000" w:themeColor="text1"/>
        </w:rPr>
        <w:t>当系统</w:t>
      </w:r>
      <w:r w:rsidR="0020426B" w:rsidRPr="00A20993">
        <w:rPr>
          <w:rFonts w:hint="eastAsia"/>
          <w:color w:val="000000" w:themeColor="text1"/>
        </w:rPr>
        <w:t>发布事项</w:t>
      </w:r>
      <w:r w:rsidRPr="00A20993">
        <w:rPr>
          <w:color w:val="000000" w:themeColor="text1"/>
        </w:rPr>
        <w:t>时，通过此表</w:t>
      </w:r>
      <w:r w:rsidR="0020426B" w:rsidRPr="00A20993">
        <w:rPr>
          <w:rFonts w:hint="eastAsia"/>
          <w:color w:val="000000" w:themeColor="text1"/>
        </w:rPr>
        <w:t>存储</w:t>
      </w:r>
      <w:r w:rsidR="00383761" w:rsidRPr="00A20993">
        <w:rPr>
          <w:rFonts w:hint="eastAsia"/>
          <w:color w:val="000000" w:themeColor="text1"/>
        </w:rPr>
        <w:t>事项和界面显示所有</w:t>
      </w:r>
      <w:r w:rsidR="0020426B" w:rsidRPr="00A20993">
        <w:rPr>
          <w:rFonts w:hint="eastAsia"/>
          <w:color w:val="000000" w:themeColor="text1"/>
        </w:rPr>
        <w:t>事项。</w:t>
      </w:r>
    </w:p>
    <w:p w14:paraId="1C76AACE" w14:textId="0EC137B3"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7</w:t>
      </w:r>
      <w:r w:rsidRPr="00A20993">
        <w:rPr>
          <w:color w:val="000000" w:themeColor="text1"/>
        </w:rPr>
        <w:t xml:space="preserve">  </w:t>
      </w:r>
      <w:r w:rsidR="002F7DA0" w:rsidRPr="00A20993">
        <w:rPr>
          <w:color w:val="000000" w:themeColor="text1"/>
        </w:rPr>
        <w:t>事项表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725F3C05"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0F836001"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3E06BE8F"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23C956A2"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7E0D40CA"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5D7B9192"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688C888B"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48D493B0" w14:textId="77777777" w:rsidTr="00312471">
        <w:trPr>
          <w:trHeight w:val="244"/>
          <w:jc w:val="center"/>
        </w:trPr>
        <w:tc>
          <w:tcPr>
            <w:tcW w:w="1836" w:type="dxa"/>
            <w:tcBorders>
              <w:top w:val="single" w:sz="4" w:space="0" w:color="auto"/>
              <w:left w:val="nil"/>
              <w:bottom w:val="nil"/>
              <w:right w:val="nil"/>
            </w:tcBorders>
            <w:shd w:val="clear" w:color="000000" w:fill="auto"/>
          </w:tcPr>
          <w:p w14:paraId="4A8E91DD" w14:textId="07FA4225" w:rsidR="00F02118" w:rsidRPr="00A20993" w:rsidRDefault="00F02118" w:rsidP="00F02118">
            <w:pPr>
              <w:spacing w:line="25" w:lineRule="atLeast"/>
              <w:jc w:val="center"/>
              <w:rPr>
                <w:color w:val="000000" w:themeColor="text1"/>
              </w:rPr>
            </w:pPr>
            <w:r w:rsidRPr="00A20993">
              <w:rPr>
                <w:color w:val="000000" w:themeColor="text1"/>
              </w:rPr>
              <w:lastRenderedPageBreak/>
              <w:t>start_time</w:t>
            </w:r>
          </w:p>
        </w:tc>
        <w:tc>
          <w:tcPr>
            <w:tcW w:w="1260" w:type="dxa"/>
            <w:tcBorders>
              <w:top w:val="single" w:sz="4" w:space="0" w:color="auto"/>
              <w:left w:val="nil"/>
              <w:bottom w:val="nil"/>
              <w:right w:val="nil"/>
            </w:tcBorders>
            <w:shd w:val="clear" w:color="000000" w:fill="auto"/>
          </w:tcPr>
          <w:p w14:paraId="5A7EA379" w14:textId="69E624EC" w:rsidR="00F02118" w:rsidRPr="00A20993" w:rsidRDefault="00F02118" w:rsidP="00F02118">
            <w:pPr>
              <w:spacing w:line="25" w:lineRule="atLeast"/>
              <w:jc w:val="center"/>
              <w:rPr>
                <w:color w:val="000000" w:themeColor="text1"/>
              </w:rPr>
            </w:pPr>
            <w:r w:rsidRPr="00A20993">
              <w:rPr>
                <w:rFonts w:hint="eastAsia"/>
                <w:color w:val="000000" w:themeColor="text1"/>
              </w:rPr>
              <w:t>date</w:t>
            </w:r>
          </w:p>
        </w:tc>
        <w:tc>
          <w:tcPr>
            <w:tcW w:w="1033" w:type="dxa"/>
            <w:tcBorders>
              <w:top w:val="single" w:sz="4" w:space="0" w:color="auto"/>
              <w:left w:val="nil"/>
              <w:bottom w:val="nil"/>
              <w:right w:val="nil"/>
            </w:tcBorders>
            <w:shd w:val="clear" w:color="000000" w:fill="auto"/>
          </w:tcPr>
          <w:p w14:paraId="47525124" w14:textId="0F4D8A1C" w:rsidR="00F02118" w:rsidRPr="00A20993" w:rsidRDefault="00F02118" w:rsidP="00F02118">
            <w:pPr>
              <w:spacing w:line="25" w:lineRule="atLeast"/>
              <w:jc w:val="center"/>
              <w:rPr>
                <w:color w:val="000000" w:themeColor="text1"/>
              </w:rPr>
            </w:pPr>
            <w:r w:rsidRPr="00A20993">
              <w:rPr>
                <w:color w:val="000000" w:themeColor="text1"/>
              </w:rPr>
              <w:t>3</w:t>
            </w:r>
          </w:p>
        </w:tc>
        <w:tc>
          <w:tcPr>
            <w:tcW w:w="1331" w:type="dxa"/>
            <w:tcBorders>
              <w:top w:val="single" w:sz="4" w:space="0" w:color="auto"/>
              <w:left w:val="nil"/>
              <w:bottom w:val="nil"/>
              <w:right w:val="nil"/>
            </w:tcBorders>
            <w:shd w:val="clear" w:color="000000" w:fill="auto"/>
          </w:tcPr>
          <w:p w14:paraId="3BFFB968" w14:textId="2D43635F"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single" w:sz="4" w:space="0" w:color="auto"/>
              <w:left w:val="nil"/>
              <w:bottom w:val="nil"/>
              <w:right w:val="nil"/>
            </w:tcBorders>
            <w:shd w:val="clear" w:color="000000" w:fill="auto"/>
          </w:tcPr>
          <w:p w14:paraId="5C7890C3" w14:textId="1E9719FE"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single" w:sz="4" w:space="0" w:color="auto"/>
              <w:left w:val="nil"/>
              <w:bottom w:val="nil"/>
            </w:tcBorders>
            <w:shd w:val="clear" w:color="000000" w:fill="auto"/>
          </w:tcPr>
          <w:p w14:paraId="18567BB5" w14:textId="4144B129" w:rsidR="00F02118" w:rsidRPr="00A20993" w:rsidRDefault="00F02118" w:rsidP="00F02118">
            <w:pPr>
              <w:spacing w:line="25" w:lineRule="atLeast"/>
              <w:jc w:val="center"/>
              <w:rPr>
                <w:color w:val="000000" w:themeColor="text1"/>
              </w:rPr>
            </w:pPr>
            <w:r w:rsidRPr="00A20993">
              <w:rPr>
                <w:rFonts w:hint="eastAsia"/>
                <w:color w:val="000000" w:themeColor="text1"/>
              </w:rPr>
              <w:t>开始时间</w:t>
            </w:r>
          </w:p>
        </w:tc>
      </w:tr>
      <w:tr w:rsidR="00A20993" w:rsidRPr="00A20993" w14:paraId="49537454" w14:textId="77777777" w:rsidTr="00312471">
        <w:trPr>
          <w:trHeight w:val="244"/>
          <w:jc w:val="center"/>
        </w:trPr>
        <w:tc>
          <w:tcPr>
            <w:tcW w:w="1836" w:type="dxa"/>
            <w:tcBorders>
              <w:top w:val="nil"/>
              <w:left w:val="nil"/>
              <w:bottom w:val="nil"/>
              <w:right w:val="nil"/>
            </w:tcBorders>
            <w:shd w:val="clear" w:color="000000" w:fill="auto"/>
          </w:tcPr>
          <w:p w14:paraId="1E32A4FA" w14:textId="4684C6CC" w:rsidR="00F02118" w:rsidRPr="00A20993" w:rsidRDefault="00F02118" w:rsidP="00F02118">
            <w:pPr>
              <w:spacing w:line="25" w:lineRule="atLeast"/>
              <w:jc w:val="center"/>
              <w:rPr>
                <w:color w:val="000000" w:themeColor="text1"/>
              </w:rPr>
            </w:pPr>
            <w:r w:rsidRPr="00A20993">
              <w:rPr>
                <w:color w:val="000000" w:themeColor="text1"/>
              </w:rPr>
              <w:t>end_time</w:t>
            </w:r>
          </w:p>
        </w:tc>
        <w:tc>
          <w:tcPr>
            <w:tcW w:w="1260" w:type="dxa"/>
            <w:tcBorders>
              <w:top w:val="nil"/>
              <w:left w:val="nil"/>
              <w:bottom w:val="nil"/>
              <w:right w:val="nil"/>
            </w:tcBorders>
            <w:shd w:val="clear" w:color="000000" w:fill="auto"/>
          </w:tcPr>
          <w:p w14:paraId="17EFBCBA" w14:textId="0B26DDDE" w:rsidR="00F02118" w:rsidRPr="00A20993" w:rsidRDefault="00F02118" w:rsidP="00F02118">
            <w:pPr>
              <w:spacing w:line="25" w:lineRule="atLeast"/>
              <w:jc w:val="center"/>
              <w:rPr>
                <w:color w:val="000000" w:themeColor="text1"/>
              </w:rPr>
            </w:pPr>
            <w:r w:rsidRPr="00A20993">
              <w:rPr>
                <w:color w:val="000000" w:themeColor="text1"/>
              </w:rPr>
              <w:t>d</w:t>
            </w:r>
            <w:r w:rsidRPr="00A20993">
              <w:rPr>
                <w:rFonts w:hint="eastAsia"/>
                <w:color w:val="000000" w:themeColor="text1"/>
              </w:rPr>
              <w:t>ate</w:t>
            </w:r>
          </w:p>
        </w:tc>
        <w:tc>
          <w:tcPr>
            <w:tcW w:w="1033" w:type="dxa"/>
            <w:tcBorders>
              <w:top w:val="nil"/>
              <w:left w:val="nil"/>
              <w:bottom w:val="nil"/>
              <w:right w:val="nil"/>
            </w:tcBorders>
            <w:shd w:val="clear" w:color="000000" w:fill="auto"/>
          </w:tcPr>
          <w:p w14:paraId="6327DDFF" w14:textId="25692178" w:rsidR="00F02118" w:rsidRPr="00A20993" w:rsidRDefault="00F02118" w:rsidP="00F02118">
            <w:pPr>
              <w:spacing w:line="25" w:lineRule="atLeast"/>
              <w:jc w:val="center"/>
              <w:rPr>
                <w:color w:val="000000" w:themeColor="text1"/>
              </w:rPr>
            </w:pPr>
            <w:r w:rsidRPr="00A20993">
              <w:rPr>
                <w:color w:val="000000" w:themeColor="text1"/>
              </w:rPr>
              <w:t>3</w:t>
            </w:r>
          </w:p>
        </w:tc>
        <w:tc>
          <w:tcPr>
            <w:tcW w:w="1331" w:type="dxa"/>
            <w:tcBorders>
              <w:top w:val="nil"/>
              <w:left w:val="nil"/>
              <w:bottom w:val="nil"/>
              <w:right w:val="nil"/>
            </w:tcBorders>
            <w:shd w:val="clear" w:color="000000" w:fill="auto"/>
          </w:tcPr>
          <w:p w14:paraId="0B7C62D8" w14:textId="213367E6"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3DE8BED4" w14:textId="5D888E12"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24ED93FF" w14:textId="73BE9C14" w:rsidR="00F02118" w:rsidRPr="00A20993" w:rsidRDefault="00F02118" w:rsidP="00F02118">
            <w:pPr>
              <w:spacing w:line="25" w:lineRule="atLeast"/>
              <w:jc w:val="center"/>
              <w:rPr>
                <w:color w:val="000000" w:themeColor="text1"/>
              </w:rPr>
            </w:pPr>
            <w:r w:rsidRPr="00A20993">
              <w:rPr>
                <w:rFonts w:hint="eastAsia"/>
                <w:color w:val="000000" w:themeColor="text1"/>
              </w:rPr>
              <w:t>结束时间</w:t>
            </w:r>
          </w:p>
        </w:tc>
      </w:tr>
      <w:tr w:rsidR="00A20993" w:rsidRPr="00A20993" w14:paraId="74AF0D50" w14:textId="77777777" w:rsidTr="00312471">
        <w:trPr>
          <w:trHeight w:val="244"/>
          <w:jc w:val="center"/>
        </w:trPr>
        <w:tc>
          <w:tcPr>
            <w:tcW w:w="1836" w:type="dxa"/>
            <w:tcBorders>
              <w:top w:val="nil"/>
              <w:left w:val="nil"/>
              <w:bottom w:val="nil"/>
              <w:right w:val="nil"/>
            </w:tcBorders>
            <w:shd w:val="clear" w:color="000000" w:fill="auto"/>
          </w:tcPr>
          <w:p w14:paraId="1AD05C72" w14:textId="7276930A" w:rsidR="00F02118" w:rsidRPr="00A20993" w:rsidRDefault="00F02118" w:rsidP="00F02118">
            <w:pPr>
              <w:spacing w:line="25" w:lineRule="atLeast"/>
              <w:jc w:val="center"/>
              <w:rPr>
                <w:color w:val="000000" w:themeColor="text1"/>
              </w:rPr>
            </w:pPr>
            <w:r w:rsidRPr="00A20993">
              <w:rPr>
                <w:color w:val="000000" w:themeColor="text1"/>
              </w:rPr>
              <w:t>explain</w:t>
            </w:r>
          </w:p>
        </w:tc>
        <w:tc>
          <w:tcPr>
            <w:tcW w:w="1260" w:type="dxa"/>
            <w:tcBorders>
              <w:top w:val="nil"/>
              <w:left w:val="nil"/>
              <w:bottom w:val="nil"/>
              <w:right w:val="nil"/>
            </w:tcBorders>
            <w:shd w:val="clear" w:color="000000" w:fill="auto"/>
          </w:tcPr>
          <w:p w14:paraId="46773B1C" w14:textId="49F3D680" w:rsidR="00F02118" w:rsidRPr="00A20993" w:rsidRDefault="00F02118" w:rsidP="00F02118">
            <w:pPr>
              <w:spacing w:line="25" w:lineRule="atLeast"/>
              <w:jc w:val="center"/>
              <w:rPr>
                <w:color w:val="000000" w:themeColor="text1"/>
              </w:rPr>
            </w:pPr>
            <w:r w:rsidRPr="00A20993">
              <w:rPr>
                <w:rFonts w:hint="eastAsia"/>
                <w:color w:val="000000" w:themeColor="text1"/>
              </w:rPr>
              <w:t>TEXT</w:t>
            </w:r>
          </w:p>
        </w:tc>
        <w:tc>
          <w:tcPr>
            <w:tcW w:w="1033" w:type="dxa"/>
            <w:tcBorders>
              <w:top w:val="nil"/>
              <w:left w:val="nil"/>
              <w:bottom w:val="nil"/>
              <w:right w:val="nil"/>
            </w:tcBorders>
            <w:shd w:val="clear" w:color="000000" w:fill="auto"/>
          </w:tcPr>
          <w:p w14:paraId="672375C4" w14:textId="2A78CDAF" w:rsidR="00F02118" w:rsidRPr="00A20993" w:rsidRDefault="00F02118" w:rsidP="00F02118">
            <w:pPr>
              <w:spacing w:line="25" w:lineRule="atLeast"/>
              <w:jc w:val="center"/>
              <w:rPr>
                <w:color w:val="000000" w:themeColor="text1"/>
              </w:rPr>
            </w:pPr>
            <w:r w:rsidRPr="00A20993">
              <w:rPr>
                <w:color w:val="000000" w:themeColor="text1"/>
              </w:rPr>
              <w:t>500</w:t>
            </w:r>
          </w:p>
        </w:tc>
        <w:tc>
          <w:tcPr>
            <w:tcW w:w="1331" w:type="dxa"/>
            <w:tcBorders>
              <w:top w:val="nil"/>
              <w:left w:val="nil"/>
              <w:bottom w:val="nil"/>
              <w:right w:val="nil"/>
            </w:tcBorders>
            <w:shd w:val="clear" w:color="000000" w:fill="auto"/>
          </w:tcPr>
          <w:p w14:paraId="5669BCD0" w14:textId="77777C9A"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317D64E2" w14:textId="3DF40B78"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32940C77" w14:textId="5668C73F" w:rsidR="00F02118" w:rsidRPr="00A20993" w:rsidRDefault="00F02118" w:rsidP="00F02118">
            <w:pPr>
              <w:spacing w:line="25" w:lineRule="atLeast"/>
              <w:jc w:val="center"/>
              <w:rPr>
                <w:color w:val="000000" w:themeColor="text1"/>
              </w:rPr>
            </w:pPr>
            <w:r w:rsidRPr="00A20993">
              <w:rPr>
                <w:rFonts w:hint="eastAsia"/>
                <w:color w:val="000000" w:themeColor="text1"/>
              </w:rPr>
              <w:t>详情</w:t>
            </w:r>
          </w:p>
        </w:tc>
      </w:tr>
      <w:tr w:rsidR="00A20993" w:rsidRPr="00A20993" w14:paraId="1CADE20D" w14:textId="77777777" w:rsidTr="0020426B">
        <w:trPr>
          <w:trHeight w:val="90"/>
          <w:jc w:val="center"/>
        </w:trPr>
        <w:tc>
          <w:tcPr>
            <w:tcW w:w="1836" w:type="dxa"/>
            <w:tcBorders>
              <w:top w:val="nil"/>
              <w:left w:val="nil"/>
              <w:bottom w:val="nil"/>
              <w:right w:val="nil"/>
            </w:tcBorders>
            <w:shd w:val="clear" w:color="000000" w:fill="auto"/>
          </w:tcPr>
          <w:p w14:paraId="21A29A6D" w14:textId="511789E5"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user</w:t>
            </w:r>
          </w:p>
        </w:tc>
        <w:tc>
          <w:tcPr>
            <w:tcW w:w="1260" w:type="dxa"/>
            <w:tcBorders>
              <w:top w:val="nil"/>
              <w:left w:val="nil"/>
              <w:bottom w:val="nil"/>
              <w:right w:val="nil"/>
            </w:tcBorders>
            <w:shd w:val="clear" w:color="000000" w:fill="auto"/>
          </w:tcPr>
          <w:p w14:paraId="760B0E41" w14:textId="782E555F"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varchar</w:t>
            </w:r>
          </w:p>
        </w:tc>
        <w:tc>
          <w:tcPr>
            <w:tcW w:w="1033" w:type="dxa"/>
            <w:tcBorders>
              <w:top w:val="nil"/>
              <w:left w:val="nil"/>
              <w:bottom w:val="nil"/>
              <w:right w:val="nil"/>
            </w:tcBorders>
            <w:shd w:val="clear" w:color="000000" w:fill="auto"/>
          </w:tcPr>
          <w:p w14:paraId="212EB878" w14:textId="7C13BBD8"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15</w:t>
            </w:r>
          </w:p>
        </w:tc>
        <w:tc>
          <w:tcPr>
            <w:tcW w:w="1331" w:type="dxa"/>
            <w:tcBorders>
              <w:top w:val="nil"/>
              <w:left w:val="nil"/>
              <w:bottom w:val="nil"/>
              <w:right w:val="nil"/>
            </w:tcBorders>
            <w:shd w:val="clear" w:color="000000" w:fill="auto"/>
          </w:tcPr>
          <w:p w14:paraId="186799F4" w14:textId="3681C40F"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5989EE9F" w14:textId="02768658"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1B942075" w14:textId="0D12B389" w:rsidR="00F02118" w:rsidRPr="00A20993" w:rsidRDefault="00B21F84" w:rsidP="00F02118">
            <w:pPr>
              <w:spacing w:line="25" w:lineRule="atLeast"/>
              <w:jc w:val="center"/>
              <w:rPr>
                <w:rFonts w:ascii="宋体" w:hAnsi="宋体" w:cs="宋体"/>
                <w:color w:val="000000" w:themeColor="text1"/>
                <w:szCs w:val="21"/>
              </w:rPr>
            </w:pPr>
            <w:r w:rsidRPr="00A20993">
              <w:rPr>
                <w:rFonts w:ascii="宋体" w:hAnsi="宋体" w:cs="宋体" w:hint="eastAsia"/>
                <w:color w:val="000000" w:themeColor="text1"/>
              </w:rPr>
              <w:t>用户</w:t>
            </w:r>
          </w:p>
        </w:tc>
      </w:tr>
      <w:tr w:rsidR="00A20993" w:rsidRPr="00A20993" w14:paraId="2281233E" w14:textId="77777777" w:rsidTr="00312471">
        <w:trPr>
          <w:trHeight w:val="90"/>
          <w:jc w:val="center"/>
        </w:trPr>
        <w:tc>
          <w:tcPr>
            <w:tcW w:w="1836" w:type="dxa"/>
            <w:tcBorders>
              <w:top w:val="nil"/>
              <w:left w:val="nil"/>
              <w:bottom w:val="single" w:sz="12" w:space="0" w:color="auto"/>
              <w:right w:val="nil"/>
            </w:tcBorders>
            <w:shd w:val="clear" w:color="000000" w:fill="auto"/>
          </w:tcPr>
          <w:p w14:paraId="3DD038F8" w14:textId="65AC0FC8" w:rsidR="0020426B" w:rsidRPr="00A20993" w:rsidRDefault="0020426B" w:rsidP="0020426B">
            <w:pPr>
              <w:spacing w:line="25" w:lineRule="atLeast"/>
              <w:jc w:val="center"/>
              <w:rPr>
                <w:color w:val="000000" w:themeColor="text1"/>
              </w:rPr>
            </w:pPr>
            <w:r w:rsidRPr="00A20993">
              <w:rPr>
                <w:color w:val="000000" w:themeColor="text1"/>
              </w:rPr>
              <w:t>I</w:t>
            </w:r>
            <w:r w:rsidRPr="00A20993">
              <w:rPr>
                <w:rFonts w:hint="eastAsia"/>
                <w:color w:val="000000" w:themeColor="text1"/>
              </w:rPr>
              <w:t>d</w:t>
            </w:r>
          </w:p>
        </w:tc>
        <w:tc>
          <w:tcPr>
            <w:tcW w:w="1260" w:type="dxa"/>
            <w:tcBorders>
              <w:top w:val="nil"/>
              <w:left w:val="nil"/>
              <w:bottom w:val="single" w:sz="12" w:space="0" w:color="auto"/>
              <w:right w:val="nil"/>
            </w:tcBorders>
            <w:shd w:val="clear" w:color="000000" w:fill="auto"/>
          </w:tcPr>
          <w:p w14:paraId="782669A4" w14:textId="14E65D1A" w:rsidR="0020426B" w:rsidRPr="00A20993" w:rsidRDefault="0020426B" w:rsidP="0020426B">
            <w:pPr>
              <w:spacing w:line="25" w:lineRule="atLeast"/>
              <w:jc w:val="center"/>
              <w:rPr>
                <w:color w:val="000000" w:themeColor="text1"/>
              </w:rPr>
            </w:pPr>
            <w:r w:rsidRPr="00A20993">
              <w:rPr>
                <w:color w:val="000000" w:themeColor="text1"/>
              </w:rPr>
              <w:t>INTEGER</w:t>
            </w:r>
          </w:p>
        </w:tc>
        <w:tc>
          <w:tcPr>
            <w:tcW w:w="1033" w:type="dxa"/>
            <w:tcBorders>
              <w:top w:val="nil"/>
              <w:left w:val="nil"/>
              <w:bottom w:val="single" w:sz="12" w:space="0" w:color="auto"/>
              <w:right w:val="nil"/>
            </w:tcBorders>
            <w:shd w:val="clear" w:color="000000" w:fill="auto"/>
          </w:tcPr>
          <w:p w14:paraId="74AFB9D4" w14:textId="648E6212" w:rsidR="0020426B" w:rsidRPr="00A20993" w:rsidRDefault="0020426B" w:rsidP="0020426B">
            <w:pPr>
              <w:spacing w:line="25" w:lineRule="atLeast"/>
              <w:jc w:val="center"/>
              <w:rPr>
                <w:color w:val="000000" w:themeColor="text1"/>
              </w:rPr>
            </w:pPr>
            <w:r w:rsidRPr="00A20993">
              <w:rPr>
                <w:color w:val="000000" w:themeColor="text1"/>
              </w:rPr>
              <w:t>4</w:t>
            </w:r>
          </w:p>
        </w:tc>
        <w:tc>
          <w:tcPr>
            <w:tcW w:w="1331" w:type="dxa"/>
            <w:tcBorders>
              <w:top w:val="nil"/>
              <w:left w:val="nil"/>
              <w:bottom w:val="single" w:sz="12" w:space="0" w:color="auto"/>
              <w:right w:val="nil"/>
            </w:tcBorders>
            <w:shd w:val="clear" w:color="000000" w:fill="auto"/>
          </w:tcPr>
          <w:p w14:paraId="1478E098" w14:textId="45552C26" w:rsidR="0020426B" w:rsidRPr="00A20993" w:rsidRDefault="0020426B" w:rsidP="0020426B">
            <w:pPr>
              <w:spacing w:line="25" w:lineRule="atLeast"/>
              <w:jc w:val="center"/>
              <w:rPr>
                <w:color w:val="000000" w:themeColor="text1"/>
              </w:rPr>
            </w:pPr>
            <w:r w:rsidRPr="00A20993">
              <w:rPr>
                <w:color w:val="000000" w:themeColor="text1"/>
              </w:rPr>
              <w:t>否</w:t>
            </w:r>
          </w:p>
        </w:tc>
        <w:tc>
          <w:tcPr>
            <w:tcW w:w="1142" w:type="dxa"/>
            <w:tcBorders>
              <w:top w:val="nil"/>
              <w:left w:val="nil"/>
              <w:bottom w:val="single" w:sz="12" w:space="0" w:color="auto"/>
              <w:right w:val="nil"/>
            </w:tcBorders>
            <w:shd w:val="clear" w:color="000000" w:fill="auto"/>
          </w:tcPr>
          <w:p w14:paraId="7C4CF451" w14:textId="6F8B7EF3" w:rsidR="0020426B" w:rsidRPr="00A20993" w:rsidRDefault="0020426B" w:rsidP="0020426B">
            <w:pPr>
              <w:spacing w:line="25" w:lineRule="atLeast"/>
              <w:jc w:val="center"/>
              <w:rPr>
                <w:color w:val="000000" w:themeColor="text1"/>
              </w:rPr>
            </w:pPr>
            <w:r w:rsidRPr="00A20993">
              <w:rPr>
                <w:color w:val="000000" w:themeColor="text1"/>
              </w:rPr>
              <w:t>是</w:t>
            </w:r>
          </w:p>
        </w:tc>
        <w:tc>
          <w:tcPr>
            <w:tcW w:w="2054" w:type="dxa"/>
            <w:tcBorders>
              <w:top w:val="nil"/>
              <w:left w:val="nil"/>
              <w:bottom w:val="single" w:sz="12" w:space="0" w:color="auto"/>
            </w:tcBorders>
            <w:shd w:val="clear" w:color="000000" w:fill="auto"/>
          </w:tcPr>
          <w:p w14:paraId="2F45C41C" w14:textId="5592259D" w:rsidR="0020426B" w:rsidRPr="00A20993" w:rsidRDefault="0020426B" w:rsidP="0020426B">
            <w:pPr>
              <w:spacing w:line="25" w:lineRule="atLeast"/>
              <w:jc w:val="center"/>
              <w:rPr>
                <w:color w:val="000000" w:themeColor="text1"/>
              </w:rPr>
            </w:pPr>
            <w:r w:rsidRPr="00A20993">
              <w:rPr>
                <w:color w:val="000000" w:themeColor="text1"/>
              </w:rPr>
              <w:t>序号自动增</w:t>
            </w:r>
          </w:p>
        </w:tc>
      </w:tr>
    </w:tbl>
    <w:p w14:paraId="55C5D361" w14:textId="77777777" w:rsidR="006F0876" w:rsidRPr="00A20993" w:rsidRDefault="006F0876" w:rsidP="006F0876">
      <w:pPr>
        <w:pStyle w:val="21"/>
        <w:ind w:firstLineChars="0" w:firstLine="0"/>
        <w:rPr>
          <w:color w:val="000000" w:themeColor="text1"/>
        </w:rPr>
      </w:pPr>
    </w:p>
    <w:p w14:paraId="1B8B0882" w14:textId="34C94129" w:rsidR="006F0876" w:rsidRPr="00A20993" w:rsidRDefault="006F0876" w:rsidP="006F0876">
      <w:pPr>
        <w:pStyle w:val="21"/>
        <w:ind w:firstLineChars="0" w:firstLine="0"/>
        <w:rPr>
          <w:color w:val="000000" w:themeColor="text1"/>
        </w:rPr>
      </w:pPr>
      <w:r w:rsidRPr="00A20993">
        <w:rPr>
          <w:color w:val="000000" w:themeColor="text1"/>
        </w:rPr>
        <w:t>（8）</w:t>
      </w:r>
      <w:r w:rsidR="00F02118" w:rsidRPr="00A20993">
        <w:rPr>
          <w:rFonts w:hint="eastAsia"/>
          <w:color w:val="000000" w:themeColor="text1"/>
        </w:rPr>
        <w:t>通知表(app_notice)</w:t>
      </w:r>
      <w:r w:rsidRPr="00A20993">
        <w:rPr>
          <w:color w:val="000000" w:themeColor="text1"/>
        </w:rPr>
        <w:t>：</w:t>
      </w:r>
    </w:p>
    <w:p w14:paraId="3FD21BCC" w14:textId="06D56F66" w:rsidR="006F0876" w:rsidRPr="00A20993" w:rsidRDefault="006F0876" w:rsidP="006F0876">
      <w:pPr>
        <w:pStyle w:val="21"/>
        <w:rPr>
          <w:color w:val="000000" w:themeColor="text1"/>
        </w:rPr>
      </w:pPr>
      <w:r w:rsidRPr="00A20993">
        <w:rPr>
          <w:color w:val="000000" w:themeColor="text1"/>
        </w:rPr>
        <w:t>该表存储</w:t>
      </w:r>
      <w:r w:rsidR="00640E5F" w:rsidRPr="00A20993">
        <w:rPr>
          <w:color w:val="000000" w:themeColor="text1"/>
        </w:rPr>
        <w:t>班主任</w:t>
      </w:r>
      <w:r w:rsidRPr="00A20993">
        <w:rPr>
          <w:color w:val="000000" w:themeColor="text1"/>
        </w:rPr>
        <w:t>信息，包括</w:t>
      </w:r>
      <w:r w:rsidR="00383761" w:rsidRPr="00A20993">
        <w:rPr>
          <w:rFonts w:hint="eastAsia"/>
          <w:color w:val="000000" w:themeColor="text1"/>
        </w:rPr>
        <w:t>序号</w:t>
      </w:r>
      <w:r w:rsidR="00383761" w:rsidRPr="00A20993">
        <w:rPr>
          <w:color w:val="000000" w:themeColor="text1"/>
        </w:rPr>
        <w:t>id</w:t>
      </w:r>
      <w:r w:rsidR="00383761" w:rsidRPr="00A20993">
        <w:rPr>
          <w:rFonts w:hint="eastAsia"/>
          <w:color w:val="000000" w:themeColor="text1"/>
        </w:rPr>
        <w:t>、发布时间p</w:t>
      </w:r>
      <w:r w:rsidR="00383761" w:rsidRPr="00A20993">
        <w:rPr>
          <w:color w:val="000000" w:themeColor="text1"/>
        </w:rPr>
        <w:t>ost_time</w:t>
      </w:r>
      <w:r w:rsidR="00383761" w:rsidRPr="00A20993">
        <w:rPr>
          <w:rFonts w:hint="eastAsia"/>
          <w:color w:val="000000" w:themeColor="text1"/>
        </w:rPr>
        <w:t>、标题h</w:t>
      </w:r>
      <w:r w:rsidR="00383761" w:rsidRPr="00A20993">
        <w:rPr>
          <w:color w:val="000000" w:themeColor="text1"/>
        </w:rPr>
        <w:t>ead</w:t>
      </w:r>
      <w:r w:rsidR="00383761" w:rsidRPr="00A20993">
        <w:rPr>
          <w:rFonts w:hint="eastAsia"/>
          <w:color w:val="000000" w:themeColor="text1"/>
        </w:rPr>
        <w:t>、内容c</w:t>
      </w:r>
      <w:r w:rsidR="00383761" w:rsidRPr="00A20993">
        <w:rPr>
          <w:color w:val="000000" w:themeColor="text1"/>
        </w:rPr>
        <w:t>ontent</w:t>
      </w:r>
      <w:r w:rsidR="00383761" w:rsidRPr="00A20993">
        <w:rPr>
          <w:rFonts w:hint="eastAsia"/>
          <w:color w:val="000000" w:themeColor="text1"/>
        </w:rPr>
        <w:t>、级别l</w:t>
      </w:r>
      <w:r w:rsidR="00383761" w:rsidRPr="00A20993">
        <w:rPr>
          <w:color w:val="000000" w:themeColor="text1"/>
        </w:rPr>
        <w:t>evel</w:t>
      </w:r>
      <w:r w:rsidR="00383761" w:rsidRPr="00A20993">
        <w:rPr>
          <w:rFonts w:hint="eastAsia"/>
          <w:color w:val="000000" w:themeColor="text1"/>
        </w:rPr>
        <w:t>和</w:t>
      </w:r>
      <w:r w:rsidR="00B21F84" w:rsidRPr="00A20993">
        <w:rPr>
          <w:rFonts w:hint="eastAsia"/>
          <w:color w:val="000000" w:themeColor="text1"/>
        </w:rPr>
        <w:t>用户姓名author</w:t>
      </w:r>
      <w:r w:rsidRPr="00A20993">
        <w:rPr>
          <w:color w:val="000000" w:themeColor="text1"/>
        </w:rPr>
        <w:t>。其中</w:t>
      </w:r>
      <w:r w:rsidR="00E310CD" w:rsidRPr="00A20993">
        <w:rPr>
          <w:rFonts w:hint="eastAsia"/>
          <w:color w:val="000000" w:themeColor="text1"/>
        </w:rPr>
        <w:t>，</w:t>
      </w:r>
      <w:r w:rsidR="00383761" w:rsidRPr="00A20993">
        <w:rPr>
          <w:rFonts w:hint="eastAsia"/>
          <w:color w:val="000000" w:themeColor="text1"/>
        </w:rPr>
        <w:t>序号id</w:t>
      </w:r>
      <w:r w:rsidRPr="00A20993">
        <w:rPr>
          <w:color w:val="000000" w:themeColor="text1"/>
        </w:rPr>
        <w:t>是该表的主键，保证了每个</w:t>
      </w:r>
      <w:r w:rsidR="00383761" w:rsidRPr="00A20993">
        <w:rPr>
          <w:rFonts w:hint="eastAsia"/>
          <w:color w:val="000000" w:themeColor="text1"/>
        </w:rPr>
        <w:t>通知</w:t>
      </w:r>
      <w:r w:rsidRPr="00A20993">
        <w:rPr>
          <w:color w:val="000000" w:themeColor="text1"/>
        </w:rPr>
        <w:t>的唯一性，</w:t>
      </w:r>
      <w:r w:rsidR="00B21F84" w:rsidRPr="00A20993">
        <w:rPr>
          <w:rFonts w:hint="eastAsia"/>
          <w:color w:val="000000" w:themeColor="text1"/>
        </w:rPr>
        <w:t xml:space="preserve"> 用户名author是</w:t>
      </w:r>
      <w:r w:rsidR="00007503" w:rsidRPr="00A20993">
        <w:rPr>
          <w:rFonts w:hint="eastAsia"/>
          <w:color w:val="000000" w:themeColor="text1"/>
        </w:rPr>
        <w:t>表</w:t>
      </w:r>
      <w:r w:rsidR="00B21F84" w:rsidRPr="00A20993">
        <w:rPr>
          <w:rFonts w:hint="eastAsia"/>
          <w:color w:val="000000" w:themeColor="text1"/>
        </w:rPr>
        <w:t>UserInfo</w:t>
      </w:r>
      <w:r w:rsidR="00007503" w:rsidRPr="00A20993">
        <w:rPr>
          <w:rFonts w:hint="eastAsia"/>
          <w:color w:val="000000" w:themeColor="text1"/>
        </w:rPr>
        <w:t>中</w:t>
      </w:r>
      <w:r w:rsidR="00007503" w:rsidRPr="00A20993">
        <w:rPr>
          <w:color w:val="000000" w:themeColor="text1"/>
        </w:rPr>
        <w:t>username</w:t>
      </w:r>
      <w:r w:rsidR="00B21F84" w:rsidRPr="00A20993">
        <w:rPr>
          <w:rFonts w:hint="eastAsia"/>
          <w:color w:val="000000" w:themeColor="text1"/>
        </w:rPr>
        <w:t>的外键，</w:t>
      </w:r>
      <w:r w:rsidRPr="00A20993">
        <w:rPr>
          <w:color w:val="000000" w:themeColor="text1"/>
        </w:rPr>
        <w:t>当系统</w:t>
      </w:r>
      <w:r w:rsidR="00383761" w:rsidRPr="00A20993">
        <w:rPr>
          <w:rFonts w:hint="eastAsia"/>
          <w:color w:val="000000" w:themeColor="text1"/>
        </w:rPr>
        <w:t>发布通知</w:t>
      </w:r>
      <w:r w:rsidRPr="00A20993">
        <w:rPr>
          <w:color w:val="000000" w:themeColor="text1"/>
        </w:rPr>
        <w:t>时，通过此表进行</w:t>
      </w:r>
      <w:r w:rsidR="00383761" w:rsidRPr="00A20993">
        <w:rPr>
          <w:rFonts w:hint="eastAsia"/>
          <w:color w:val="000000" w:themeColor="text1"/>
        </w:rPr>
        <w:t>存储通知信息等。当系统查看通知时，</w:t>
      </w:r>
      <w:r w:rsidR="00383761" w:rsidRPr="00A20993">
        <w:rPr>
          <w:color w:val="000000" w:themeColor="text1"/>
        </w:rPr>
        <w:t>通过此表进行</w:t>
      </w:r>
      <w:r w:rsidR="00383761" w:rsidRPr="00A20993">
        <w:rPr>
          <w:rFonts w:hint="eastAsia"/>
          <w:color w:val="000000" w:themeColor="text1"/>
        </w:rPr>
        <w:t>存储通知信息等。</w:t>
      </w:r>
    </w:p>
    <w:p w14:paraId="7A814044" w14:textId="1C4E67F7" w:rsidR="006F0876" w:rsidRPr="00A20993" w:rsidRDefault="006F0876" w:rsidP="006F0876">
      <w:pPr>
        <w:pStyle w:val="5"/>
        <w:ind w:firstLineChars="0" w:firstLine="0"/>
        <w:rPr>
          <w:rFonts w:hint="default"/>
          <w:color w:val="000000" w:themeColor="text1"/>
        </w:rPr>
      </w:pPr>
      <w:r w:rsidRPr="00A20993">
        <w:rPr>
          <w:color w:val="000000" w:themeColor="text1"/>
        </w:rPr>
        <w:t>表4-</w:t>
      </w:r>
      <w:r w:rsidR="00B0317F" w:rsidRPr="00A20993">
        <w:rPr>
          <w:rFonts w:hint="default"/>
          <w:color w:val="000000" w:themeColor="text1"/>
        </w:rPr>
        <w:t>8</w:t>
      </w:r>
      <w:r w:rsidRPr="00A20993">
        <w:rPr>
          <w:color w:val="000000" w:themeColor="text1"/>
        </w:rPr>
        <w:t xml:space="preserve">  </w:t>
      </w:r>
      <w:r w:rsidR="002F7DA0" w:rsidRPr="00A20993">
        <w:rPr>
          <w:color w:val="000000" w:themeColor="text1"/>
        </w:rPr>
        <w:t>通知表</w:t>
      </w:r>
    </w:p>
    <w:tbl>
      <w:tblPr>
        <w:tblW w:w="8656" w:type="dxa"/>
        <w:jc w:val="center"/>
        <w:tblBorders>
          <w:top w:val="single" w:sz="4" w:space="0" w:color="auto"/>
          <w:bottom w:val="single" w:sz="4" w:space="0" w:color="auto"/>
          <w:insideV w:val="single" w:sz="4" w:space="0" w:color="auto"/>
        </w:tblBorders>
        <w:shd w:val="clear" w:color="000000" w:fill="auto"/>
        <w:tblLook w:val="04A0" w:firstRow="1" w:lastRow="0" w:firstColumn="1" w:lastColumn="0" w:noHBand="0" w:noVBand="1"/>
      </w:tblPr>
      <w:tblGrid>
        <w:gridCol w:w="1836"/>
        <w:gridCol w:w="1260"/>
        <w:gridCol w:w="1033"/>
        <w:gridCol w:w="1331"/>
        <w:gridCol w:w="1142"/>
        <w:gridCol w:w="2054"/>
      </w:tblGrid>
      <w:tr w:rsidR="00A20993" w:rsidRPr="00A20993" w14:paraId="45FA38C9" w14:textId="77777777" w:rsidTr="006838D8">
        <w:trPr>
          <w:jc w:val="center"/>
        </w:trPr>
        <w:tc>
          <w:tcPr>
            <w:tcW w:w="1836" w:type="dxa"/>
            <w:tcBorders>
              <w:top w:val="single" w:sz="12" w:space="0" w:color="auto"/>
              <w:left w:val="nil"/>
              <w:bottom w:val="single" w:sz="4" w:space="0" w:color="auto"/>
              <w:right w:val="nil"/>
            </w:tcBorders>
            <w:shd w:val="clear" w:color="000000" w:fill="auto"/>
          </w:tcPr>
          <w:p w14:paraId="4B8B64C4" w14:textId="77777777" w:rsidR="006F0876" w:rsidRPr="00A20993" w:rsidRDefault="006F0876" w:rsidP="006838D8">
            <w:pPr>
              <w:adjustRightInd w:val="0"/>
              <w:snapToGrid w:val="0"/>
              <w:ind w:firstLineChars="100" w:firstLine="210"/>
              <w:jc w:val="center"/>
              <w:rPr>
                <w:color w:val="000000" w:themeColor="text1"/>
              </w:rPr>
            </w:pPr>
            <w:r w:rsidRPr="00A20993">
              <w:rPr>
                <w:rFonts w:hAnsi="宋体" w:hint="eastAsia"/>
                <w:color w:val="000000" w:themeColor="text1"/>
              </w:rPr>
              <w:t>字段名</w:t>
            </w:r>
          </w:p>
        </w:tc>
        <w:tc>
          <w:tcPr>
            <w:tcW w:w="1260" w:type="dxa"/>
            <w:tcBorders>
              <w:top w:val="single" w:sz="12" w:space="0" w:color="auto"/>
              <w:left w:val="nil"/>
              <w:bottom w:val="single" w:sz="4" w:space="0" w:color="auto"/>
              <w:right w:val="nil"/>
            </w:tcBorders>
            <w:shd w:val="clear" w:color="000000" w:fill="auto"/>
          </w:tcPr>
          <w:p w14:paraId="3DA59AFB" w14:textId="77777777" w:rsidR="006F0876" w:rsidRPr="00A20993" w:rsidRDefault="006F0876" w:rsidP="006838D8">
            <w:pPr>
              <w:adjustRightInd w:val="0"/>
              <w:snapToGrid w:val="0"/>
              <w:jc w:val="center"/>
              <w:rPr>
                <w:color w:val="000000" w:themeColor="text1"/>
              </w:rPr>
            </w:pPr>
            <w:r w:rsidRPr="00A20993">
              <w:rPr>
                <w:rFonts w:hAnsi="宋体" w:hint="eastAsia"/>
                <w:color w:val="000000" w:themeColor="text1"/>
              </w:rPr>
              <w:t>数据类型</w:t>
            </w:r>
          </w:p>
        </w:tc>
        <w:tc>
          <w:tcPr>
            <w:tcW w:w="1033" w:type="dxa"/>
            <w:tcBorders>
              <w:top w:val="single" w:sz="12" w:space="0" w:color="auto"/>
              <w:left w:val="nil"/>
              <w:bottom w:val="single" w:sz="4" w:space="0" w:color="auto"/>
              <w:right w:val="nil"/>
            </w:tcBorders>
            <w:shd w:val="clear" w:color="000000" w:fill="auto"/>
          </w:tcPr>
          <w:p w14:paraId="1537589E"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长度</w:t>
            </w:r>
          </w:p>
        </w:tc>
        <w:tc>
          <w:tcPr>
            <w:tcW w:w="1331" w:type="dxa"/>
            <w:tcBorders>
              <w:top w:val="single" w:sz="12" w:space="0" w:color="auto"/>
              <w:left w:val="nil"/>
              <w:bottom w:val="single" w:sz="4" w:space="0" w:color="auto"/>
              <w:right w:val="nil"/>
            </w:tcBorders>
            <w:shd w:val="clear" w:color="000000" w:fill="auto"/>
          </w:tcPr>
          <w:p w14:paraId="074F592D"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是否可为空</w:t>
            </w:r>
          </w:p>
        </w:tc>
        <w:tc>
          <w:tcPr>
            <w:tcW w:w="1142" w:type="dxa"/>
            <w:tcBorders>
              <w:top w:val="single" w:sz="12" w:space="0" w:color="auto"/>
              <w:left w:val="nil"/>
              <w:bottom w:val="single" w:sz="4" w:space="0" w:color="auto"/>
              <w:right w:val="nil"/>
            </w:tcBorders>
            <w:shd w:val="clear" w:color="000000" w:fill="auto"/>
          </w:tcPr>
          <w:p w14:paraId="0A1CDA88"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是否主键</w:t>
            </w:r>
          </w:p>
        </w:tc>
        <w:tc>
          <w:tcPr>
            <w:tcW w:w="2054" w:type="dxa"/>
            <w:tcBorders>
              <w:top w:val="single" w:sz="12" w:space="0" w:color="auto"/>
              <w:left w:val="nil"/>
              <w:bottom w:val="single" w:sz="4" w:space="0" w:color="auto"/>
            </w:tcBorders>
            <w:shd w:val="clear" w:color="000000" w:fill="auto"/>
          </w:tcPr>
          <w:p w14:paraId="0FF85C51" w14:textId="77777777" w:rsidR="006F0876" w:rsidRPr="00A20993" w:rsidRDefault="006F0876" w:rsidP="006838D8">
            <w:pPr>
              <w:adjustRightInd w:val="0"/>
              <w:snapToGrid w:val="0"/>
              <w:jc w:val="center"/>
              <w:rPr>
                <w:color w:val="000000" w:themeColor="text1"/>
              </w:rPr>
            </w:pPr>
            <w:r w:rsidRPr="00A20993">
              <w:rPr>
                <w:rFonts w:hint="eastAsia"/>
                <w:color w:val="000000" w:themeColor="text1"/>
              </w:rPr>
              <w:t>说明</w:t>
            </w:r>
          </w:p>
        </w:tc>
      </w:tr>
      <w:tr w:rsidR="00A20993" w:rsidRPr="00A20993" w14:paraId="2F5BA29C" w14:textId="77777777" w:rsidTr="00722303">
        <w:trPr>
          <w:trHeight w:val="244"/>
          <w:jc w:val="center"/>
        </w:trPr>
        <w:tc>
          <w:tcPr>
            <w:tcW w:w="1836" w:type="dxa"/>
            <w:tcBorders>
              <w:top w:val="single" w:sz="4" w:space="0" w:color="auto"/>
              <w:left w:val="nil"/>
              <w:bottom w:val="nil"/>
              <w:right w:val="nil"/>
            </w:tcBorders>
            <w:shd w:val="clear" w:color="000000" w:fill="auto"/>
          </w:tcPr>
          <w:p w14:paraId="2B615B0D" w14:textId="2A6273FE" w:rsidR="00F02118" w:rsidRPr="00A20993" w:rsidRDefault="00F02118" w:rsidP="00F02118">
            <w:pPr>
              <w:spacing w:line="25" w:lineRule="atLeast"/>
              <w:jc w:val="center"/>
              <w:rPr>
                <w:color w:val="000000" w:themeColor="text1"/>
              </w:rPr>
            </w:pPr>
            <w:r w:rsidRPr="00A20993">
              <w:rPr>
                <w:color w:val="000000" w:themeColor="text1"/>
              </w:rPr>
              <w:t>I</w:t>
            </w:r>
            <w:r w:rsidRPr="00A20993">
              <w:rPr>
                <w:rFonts w:hint="eastAsia"/>
                <w:color w:val="000000" w:themeColor="text1"/>
              </w:rPr>
              <w:t>d</w:t>
            </w:r>
          </w:p>
        </w:tc>
        <w:tc>
          <w:tcPr>
            <w:tcW w:w="1260" w:type="dxa"/>
            <w:tcBorders>
              <w:top w:val="single" w:sz="4" w:space="0" w:color="auto"/>
              <w:left w:val="nil"/>
              <w:bottom w:val="nil"/>
              <w:right w:val="nil"/>
            </w:tcBorders>
            <w:shd w:val="clear" w:color="000000" w:fill="auto"/>
          </w:tcPr>
          <w:p w14:paraId="50EEC801" w14:textId="4949B337" w:rsidR="00F02118" w:rsidRPr="00A20993" w:rsidRDefault="00F02118" w:rsidP="00F02118">
            <w:pPr>
              <w:spacing w:line="25" w:lineRule="atLeast"/>
              <w:jc w:val="center"/>
              <w:rPr>
                <w:color w:val="000000" w:themeColor="text1"/>
              </w:rPr>
            </w:pPr>
            <w:r w:rsidRPr="00A20993">
              <w:rPr>
                <w:color w:val="000000" w:themeColor="text1"/>
              </w:rPr>
              <w:t>INTEGER</w:t>
            </w:r>
          </w:p>
        </w:tc>
        <w:tc>
          <w:tcPr>
            <w:tcW w:w="1033" w:type="dxa"/>
            <w:tcBorders>
              <w:top w:val="single" w:sz="4" w:space="0" w:color="auto"/>
              <w:left w:val="nil"/>
              <w:bottom w:val="nil"/>
              <w:right w:val="nil"/>
            </w:tcBorders>
            <w:shd w:val="clear" w:color="000000" w:fill="auto"/>
          </w:tcPr>
          <w:p w14:paraId="737BB6BC" w14:textId="134CFB16"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single" w:sz="4" w:space="0" w:color="auto"/>
              <w:left w:val="nil"/>
              <w:bottom w:val="nil"/>
              <w:right w:val="nil"/>
            </w:tcBorders>
            <w:shd w:val="clear" w:color="000000" w:fill="auto"/>
          </w:tcPr>
          <w:p w14:paraId="6C1E4B79" w14:textId="12D5F444" w:rsidR="00F02118" w:rsidRPr="00A20993" w:rsidRDefault="00F02118" w:rsidP="00F02118">
            <w:pPr>
              <w:spacing w:line="25" w:lineRule="atLeast"/>
              <w:jc w:val="center"/>
              <w:rPr>
                <w:color w:val="000000" w:themeColor="text1"/>
              </w:rPr>
            </w:pPr>
            <w:r w:rsidRPr="00A20993">
              <w:rPr>
                <w:color w:val="000000" w:themeColor="text1"/>
              </w:rPr>
              <w:t>否</w:t>
            </w:r>
          </w:p>
        </w:tc>
        <w:tc>
          <w:tcPr>
            <w:tcW w:w="1142" w:type="dxa"/>
            <w:tcBorders>
              <w:top w:val="single" w:sz="4" w:space="0" w:color="auto"/>
              <w:left w:val="nil"/>
              <w:bottom w:val="nil"/>
              <w:right w:val="nil"/>
            </w:tcBorders>
            <w:shd w:val="clear" w:color="000000" w:fill="auto"/>
          </w:tcPr>
          <w:p w14:paraId="6142407D" w14:textId="26653B77" w:rsidR="00F02118" w:rsidRPr="00A20993" w:rsidRDefault="00F02118" w:rsidP="00F02118">
            <w:pPr>
              <w:spacing w:line="25" w:lineRule="atLeast"/>
              <w:jc w:val="center"/>
              <w:rPr>
                <w:color w:val="000000" w:themeColor="text1"/>
              </w:rPr>
            </w:pPr>
            <w:r w:rsidRPr="00A20993">
              <w:rPr>
                <w:color w:val="000000" w:themeColor="text1"/>
              </w:rPr>
              <w:t>是</w:t>
            </w:r>
          </w:p>
        </w:tc>
        <w:tc>
          <w:tcPr>
            <w:tcW w:w="2054" w:type="dxa"/>
            <w:tcBorders>
              <w:top w:val="single" w:sz="4" w:space="0" w:color="auto"/>
              <w:left w:val="nil"/>
              <w:bottom w:val="nil"/>
            </w:tcBorders>
            <w:shd w:val="clear" w:color="000000" w:fill="auto"/>
          </w:tcPr>
          <w:p w14:paraId="45B0EC07" w14:textId="6A226B3E" w:rsidR="00F02118" w:rsidRPr="00A20993" w:rsidRDefault="00F02118" w:rsidP="00F02118">
            <w:pPr>
              <w:spacing w:line="25" w:lineRule="atLeast"/>
              <w:jc w:val="center"/>
              <w:rPr>
                <w:color w:val="000000" w:themeColor="text1"/>
              </w:rPr>
            </w:pPr>
            <w:r w:rsidRPr="00A20993">
              <w:rPr>
                <w:color w:val="000000" w:themeColor="text1"/>
              </w:rPr>
              <w:t>序号自动增</w:t>
            </w:r>
          </w:p>
        </w:tc>
      </w:tr>
      <w:tr w:rsidR="00A20993" w:rsidRPr="00A20993" w14:paraId="47BFC437" w14:textId="77777777" w:rsidTr="00722303">
        <w:trPr>
          <w:trHeight w:val="244"/>
          <w:jc w:val="center"/>
        </w:trPr>
        <w:tc>
          <w:tcPr>
            <w:tcW w:w="1836" w:type="dxa"/>
            <w:tcBorders>
              <w:top w:val="nil"/>
              <w:left w:val="nil"/>
              <w:bottom w:val="nil"/>
              <w:right w:val="nil"/>
            </w:tcBorders>
            <w:shd w:val="clear" w:color="000000" w:fill="auto"/>
          </w:tcPr>
          <w:p w14:paraId="6979FAE2" w14:textId="53626054" w:rsidR="00F02118" w:rsidRPr="00A20993" w:rsidRDefault="00F02118" w:rsidP="00F02118">
            <w:pPr>
              <w:spacing w:line="25" w:lineRule="atLeast"/>
              <w:jc w:val="center"/>
              <w:rPr>
                <w:color w:val="000000" w:themeColor="text1"/>
              </w:rPr>
            </w:pPr>
            <w:r w:rsidRPr="00A20993">
              <w:rPr>
                <w:color w:val="000000" w:themeColor="text1"/>
              </w:rPr>
              <w:t>post_time</w:t>
            </w:r>
          </w:p>
        </w:tc>
        <w:tc>
          <w:tcPr>
            <w:tcW w:w="1260" w:type="dxa"/>
            <w:tcBorders>
              <w:top w:val="nil"/>
              <w:left w:val="nil"/>
              <w:bottom w:val="nil"/>
              <w:right w:val="nil"/>
            </w:tcBorders>
            <w:shd w:val="clear" w:color="000000" w:fill="auto"/>
          </w:tcPr>
          <w:p w14:paraId="079AA37F" w14:textId="7531EC6A" w:rsidR="00F02118" w:rsidRPr="00A20993" w:rsidRDefault="00F02118" w:rsidP="00F02118">
            <w:pPr>
              <w:spacing w:line="25" w:lineRule="atLeast"/>
              <w:jc w:val="center"/>
              <w:rPr>
                <w:color w:val="000000" w:themeColor="text1"/>
              </w:rPr>
            </w:pPr>
            <w:r w:rsidRPr="00A20993">
              <w:rPr>
                <w:rFonts w:hint="eastAsia"/>
                <w:color w:val="000000" w:themeColor="text1"/>
              </w:rPr>
              <w:t>datetime</w:t>
            </w:r>
          </w:p>
        </w:tc>
        <w:tc>
          <w:tcPr>
            <w:tcW w:w="1033" w:type="dxa"/>
            <w:tcBorders>
              <w:top w:val="nil"/>
              <w:left w:val="nil"/>
              <w:bottom w:val="nil"/>
              <w:right w:val="nil"/>
            </w:tcBorders>
            <w:shd w:val="clear" w:color="000000" w:fill="auto"/>
          </w:tcPr>
          <w:p w14:paraId="527EE81F" w14:textId="306FD936" w:rsidR="00F02118" w:rsidRPr="00A20993" w:rsidRDefault="00F02118" w:rsidP="00F02118">
            <w:pPr>
              <w:spacing w:line="25" w:lineRule="atLeast"/>
              <w:jc w:val="center"/>
              <w:rPr>
                <w:color w:val="000000" w:themeColor="text1"/>
              </w:rPr>
            </w:pPr>
            <w:r w:rsidRPr="00A20993">
              <w:rPr>
                <w:color w:val="000000" w:themeColor="text1"/>
              </w:rPr>
              <w:t>8</w:t>
            </w:r>
          </w:p>
        </w:tc>
        <w:tc>
          <w:tcPr>
            <w:tcW w:w="1331" w:type="dxa"/>
            <w:tcBorders>
              <w:top w:val="nil"/>
              <w:left w:val="nil"/>
              <w:bottom w:val="nil"/>
              <w:right w:val="nil"/>
            </w:tcBorders>
            <w:shd w:val="clear" w:color="000000" w:fill="auto"/>
          </w:tcPr>
          <w:p w14:paraId="699BD4CF" w14:textId="0D5001A8"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1A400A74" w14:textId="5B8DCBF0"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25DDC448" w14:textId="45221EC1" w:rsidR="00F02118" w:rsidRPr="00A20993" w:rsidRDefault="00F02118" w:rsidP="00F02118">
            <w:pPr>
              <w:spacing w:line="25" w:lineRule="atLeast"/>
              <w:jc w:val="center"/>
              <w:rPr>
                <w:color w:val="000000" w:themeColor="text1"/>
              </w:rPr>
            </w:pPr>
            <w:r w:rsidRPr="00A20993">
              <w:rPr>
                <w:rFonts w:hint="eastAsia"/>
                <w:color w:val="000000" w:themeColor="text1"/>
              </w:rPr>
              <w:t>发布时间</w:t>
            </w:r>
          </w:p>
        </w:tc>
      </w:tr>
      <w:tr w:rsidR="00A20993" w:rsidRPr="00A20993" w14:paraId="5EB0025D" w14:textId="77777777" w:rsidTr="00722303">
        <w:trPr>
          <w:trHeight w:val="90"/>
          <w:jc w:val="center"/>
        </w:trPr>
        <w:tc>
          <w:tcPr>
            <w:tcW w:w="1836" w:type="dxa"/>
            <w:tcBorders>
              <w:top w:val="nil"/>
              <w:left w:val="nil"/>
              <w:bottom w:val="nil"/>
              <w:right w:val="nil"/>
            </w:tcBorders>
            <w:shd w:val="clear" w:color="000000" w:fill="auto"/>
          </w:tcPr>
          <w:p w14:paraId="22D74574" w14:textId="040A7E28"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head</w:t>
            </w:r>
          </w:p>
        </w:tc>
        <w:tc>
          <w:tcPr>
            <w:tcW w:w="1260" w:type="dxa"/>
            <w:tcBorders>
              <w:top w:val="nil"/>
              <w:left w:val="nil"/>
              <w:bottom w:val="nil"/>
              <w:right w:val="nil"/>
            </w:tcBorders>
            <w:shd w:val="clear" w:color="000000" w:fill="auto"/>
          </w:tcPr>
          <w:p w14:paraId="379033F4" w14:textId="24335A27"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TEXT</w:t>
            </w:r>
          </w:p>
        </w:tc>
        <w:tc>
          <w:tcPr>
            <w:tcW w:w="1033" w:type="dxa"/>
            <w:tcBorders>
              <w:top w:val="nil"/>
              <w:left w:val="nil"/>
              <w:bottom w:val="nil"/>
              <w:right w:val="nil"/>
            </w:tcBorders>
            <w:shd w:val="clear" w:color="000000" w:fill="auto"/>
          </w:tcPr>
          <w:p w14:paraId="3225F60D" w14:textId="2DE00DC3" w:rsidR="00F02118" w:rsidRPr="00A20993" w:rsidRDefault="00F02118" w:rsidP="00F02118">
            <w:pPr>
              <w:spacing w:line="25" w:lineRule="atLeast"/>
              <w:jc w:val="center"/>
              <w:rPr>
                <w:rFonts w:ascii="宋体" w:hAnsi="宋体" w:cs="宋体"/>
                <w:color w:val="000000" w:themeColor="text1"/>
                <w:szCs w:val="21"/>
              </w:rPr>
            </w:pPr>
            <w:r w:rsidRPr="00A20993">
              <w:rPr>
                <w:color w:val="000000" w:themeColor="text1"/>
              </w:rPr>
              <w:t>200</w:t>
            </w:r>
          </w:p>
        </w:tc>
        <w:tc>
          <w:tcPr>
            <w:tcW w:w="1331" w:type="dxa"/>
            <w:tcBorders>
              <w:top w:val="nil"/>
              <w:left w:val="nil"/>
              <w:bottom w:val="nil"/>
              <w:right w:val="nil"/>
            </w:tcBorders>
            <w:shd w:val="clear" w:color="000000" w:fill="auto"/>
          </w:tcPr>
          <w:p w14:paraId="755D2577" w14:textId="5590F292"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117330C8" w14:textId="5C8A0CCC"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否</w:t>
            </w:r>
          </w:p>
        </w:tc>
        <w:tc>
          <w:tcPr>
            <w:tcW w:w="2054" w:type="dxa"/>
            <w:tcBorders>
              <w:top w:val="nil"/>
              <w:left w:val="nil"/>
              <w:bottom w:val="nil"/>
            </w:tcBorders>
            <w:shd w:val="clear" w:color="000000" w:fill="auto"/>
          </w:tcPr>
          <w:p w14:paraId="0B232786" w14:textId="7787F3DD" w:rsidR="00F02118" w:rsidRPr="00A20993" w:rsidRDefault="00F02118" w:rsidP="00F02118">
            <w:pPr>
              <w:spacing w:line="25" w:lineRule="atLeast"/>
              <w:jc w:val="center"/>
              <w:rPr>
                <w:rFonts w:ascii="宋体" w:hAnsi="宋体" w:cs="宋体"/>
                <w:color w:val="000000" w:themeColor="text1"/>
                <w:szCs w:val="21"/>
              </w:rPr>
            </w:pPr>
            <w:r w:rsidRPr="00A20993">
              <w:rPr>
                <w:rFonts w:hint="eastAsia"/>
                <w:color w:val="000000" w:themeColor="text1"/>
              </w:rPr>
              <w:t>标题</w:t>
            </w:r>
          </w:p>
        </w:tc>
      </w:tr>
      <w:tr w:rsidR="00A20993" w:rsidRPr="00A20993" w14:paraId="7856D00C" w14:textId="77777777" w:rsidTr="00722303">
        <w:trPr>
          <w:trHeight w:val="90"/>
          <w:jc w:val="center"/>
        </w:trPr>
        <w:tc>
          <w:tcPr>
            <w:tcW w:w="1836" w:type="dxa"/>
            <w:tcBorders>
              <w:top w:val="nil"/>
              <w:left w:val="nil"/>
              <w:bottom w:val="nil"/>
              <w:right w:val="nil"/>
            </w:tcBorders>
            <w:shd w:val="clear" w:color="000000" w:fill="auto"/>
          </w:tcPr>
          <w:p w14:paraId="2B56A012" w14:textId="35A3547B" w:rsidR="00F02118" w:rsidRPr="00A20993" w:rsidRDefault="00F02118" w:rsidP="00F02118">
            <w:pPr>
              <w:spacing w:line="25" w:lineRule="atLeast"/>
              <w:jc w:val="center"/>
              <w:rPr>
                <w:color w:val="000000" w:themeColor="text1"/>
              </w:rPr>
            </w:pPr>
            <w:r w:rsidRPr="00A20993">
              <w:rPr>
                <w:color w:val="000000" w:themeColor="text1"/>
              </w:rPr>
              <w:t>content</w:t>
            </w:r>
          </w:p>
        </w:tc>
        <w:tc>
          <w:tcPr>
            <w:tcW w:w="1260" w:type="dxa"/>
            <w:tcBorders>
              <w:top w:val="nil"/>
              <w:left w:val="nil"/>
              <w:bottom w:val="nil"/>
              <w:right w:val="nil"/>
            </w:tcBorders>
            <w:shd w:val="clear" w:color="000000" w:fill="auto"/>
          </w:tcPr>
          <w:p w14:paraId="35479DC5" w14:textId="55ECBB70" w:rsidR="00F02118" w:rsidRPr="00A20993" w:rsidRDefault="00F02118" w:rsidP="00F02118">
            <w:pPr>
              <w:spacing w:line="25" w:lineRule="atLeast"/>
              <w:jc w:val="center"/>
              <w:rPr>
                <w:color w:val="000000" w:themeColor="text1"/>
              </w:rPr>
            </w:pPr>
            <w:r w:rsidRPr="00A20993">
              <w:rPr>
                <w:rFonts w:hint="eastAsia"/>
                <w:color w:val="000000" w:themeColor="text1"/>
              </w:rPr>
              <w:t>TEXT</w:t>
            </w:r>
          </w:p>
        </w:tc>
        <w:tc>
          <w:tcPr>
            <w:tcW w:w="1033" w:type="dxa"/>
            <w:tcBorders>
              <w:top w:val="nil"/>
              <w:left w:val="nil"/>
              <w:bottom w:val="nil"/>
              <w:right w:val="nil"/>
            </w:tcBorders>
            <w:shd w:val="clear" w:color="000000" w:fill="auto"/>
          </w:tcPr>
          <w:p w14:paraId="177C5022" w14:textId="75DF9FD6" w:rsidR="00F02118" w:rsidRPr="00A20993" w:rsidRDefault="00F02118" w:rsidP="00F02118">
            <w:pPr>
              <w:spacing w:line="25" w:lineRule="atLeast"/>
              <w:jc w:val="center"/>
              <w:rPr>
                <w:color w:val="000000" w:themeColor="text1"/>
              </w:rPr>
            </w:pPr>
            <w:r w:rsidRPr="00A20993">
              <w:rPr>
                <w:color w:val="000000" w:themeColor="text1"/>
              </w:rPr>
              <w:t>500</w:t>
            </w:r>
          </w:p>
        </w:tc>
        <w:tc>
          <w:tcPr>
            <w:tcW w:w="1331" w:type="dxa"/>
            <w:tcBorders>
              <w:top w:val="nil"/>
              <w:left w:val="nil"/>
              <w:bottom w:val="nil"/>
              <w:right w:val="nil"/>
            </w:tcBorders>
            <w:shd w:val="clear" w:color="000000" w:fill="auto"/>
          </w:tcPr>
          <w:p w14:paraId="171AD95C" w14:textId="1F03C104"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C1149F4" w14:textId="6E107C0F"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3E4F03EF" w14:textId="097441D7" w:rsidR="00F02118" w:rsidRPr="00A20993" w:rsidRDefault="00F02118" w:rsidP="00F02118">
            <w:pPr>
              <w:spacing w:line="25" w:lineRule="atLeast"/>
              <w:jc w:val="center"/>
              <w:rPr>
                <w:color w:val="000000" w:themeColor="text1"/>
              </w:rPr>
            </w:pPr>
            <w:r w:rsidRPr="00A20993">
              <w:rPr>
                <w:rFonts w:hint="eastAsia"/>
                <w:color w:val="000000" w:themeColor="text1"/>
              </w:rPr>
              <w:t>内容</w:t>
            </w:r>
          </w:p>
        </w:tc>
      </w:tr>
      <w:tr w:rsidR="00A20993" w:rsidRPr="00A20993" w14:paraId="0D6C59AE" w14:textId="77777777" w:rsidTr="00722303">
        <w:trPr>
          <w:trHeight w:val="90"/>
          <w:jc w:val="center"/>
        </w:trPr>
        <w:tc>
          <w:tcPr>
            <w:tcW w:w="1836" w:type="dxa"/>
            <w:tcBorders>
              <w:top w:val="nil"/>
              <w:left w:val="nil"/>
              <w:bottom w:val="nil"/>
              <w:right w:val="nil"/>
            </w:tcBorders>
            <w:shd w:val="clear" w:color="000000" w:fill="auto"/>
          </w:tcPr>
          <w:p w14:paraId="6858E431" w14:textId="4C0E8848" w:rsidR="00F02118" w:rsidRPr="00A20993" w:rsidRDefault="00F02118" w:rsidP="00F02118">
            <w:pPr>
              <w:spacing w:line="25" w:lineRule="atLeast"/>
              <w:jc w:val="center"/>
              <w:rPr>
                <w:color w:val="000000" w:themeColor="text1"/>
              </w:rPr>
            </w:pPr>
            <w:r w:rsidRPr="00A20993">
              <w:rPr>
                <w:color w:val="000000" w:themeColor="text1"/>
              </w:rPr>
              <w:t>level</w:t>
            </w:r>
          </w:p>
        </w:tc>
        <w:tc>
          <w:tcPr>
            <w:tcW w:w="1260" w:type="dxa"/>
            <w:tcBorders>
              <w:top w:val="nil"/>
              <w:left w:val="nil"/>
              <w:bottom w:val="nil"/>
              <w:right w:val="nil"/>
            </w:tcBorders>
            <w:shd w:val="clear" w:color="000000" w:fill="auto"/>
          </w:tcPr>
          <w:p w14:paraId="35372D21" w14:textId="648F0E51" w:rsidR="00F02118" w:rsidRPr="00A20993" w:rsidRDefault="00F02118" w:rsidP="00F02118">
            <w:pPr>
              <w:spacing w:line="25" w:lineRule="atLeast"/>
              <w:jc w:val="center"/>
              <w:rPr>
                <w:color w:val="000000" w:themeColor="text1"/>
              </w:rPr>
            </w:pPr>
            <w:r w:rsidRPr="00A20993">
              <w:rPr>
                <w:rFonts w:hint="eastAsia"/>
                <w:color w:val="000000" w:themeColor="text1"/>
              </w:rPr>
              <w:t>INTEGER</w:t>
            </w:r>
          </w:p>
        </w:tc>
        <w:tc>
          <w:tcPr>
            <w:tcW w:w="1033" w:type="dxa"/>
            <w:tcBorders>
              <w:top w:val="nil"/>
              <w:left w:val="nil"/>
              <w:bottom w:val="nil"/>
              <w:right w:val="nil"/>
            </w:tcBorders>
            <w:shd w:val="clear" w:color="000000" w:fill="auto"/>
          </w:tcPr>
          <w:p w14:paraId="20CB1219" w14:textId="5F25234C" w:rsidR="00F02118" w:rsidRPr="00A20993" w:rsidRDefault="00F02118" w:rsidP="00F02118">
            <w:pPr>
              <w:spacing w:line="25" w:lineRule="atLeast"/>
              <w:jc w:val="center"/>
              <w:rPr>
                <w:color w:val="000000" w:themeColor="text1"/>
              </w:rPr>
            </w:pPr>
            <w:r w:rsidRPr="00A20993">
              <w:rPr>
                <w:color w:val="000000" w:themeColor="text1"/>
              </w:rPr>
              <w:t>4</w:t>
            </w:r>
          </w:p>
        </w:tc>
        <w:tc>
          <w:tcPr>
            <w:tcW w:w="1331" w:type="dxa"/>
            <w:tcBorders>
              <w:top w:val="nil"/>
              <w:left w:val="nil"/>
              <w:bottom w:val="nil"/>
              <w:right w:val="nil"/>
            </w:tcBorders>
            <w:shd w:val="clear" w:color="000000" w:fill="auto"/>
          </w:tcPr>
          <w:p w14:paraId="29820B05" w14:textId="2EC80DB3"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nil"/>
              <w:right w:val="nil"/>
            </w:tcBorders>
            <w:shd w:val="clear" w:color="000000" w:fill="auto"/>
          </w:tcPr>
          <w:p w14:paraId="7CED92A8" w14:textId="4BC265DE"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nil"/>
            </w:tcBorders>
            <w:shd w:val="clear" w:color="000000" w:fill="auto"/>
          </w:tcPr>
          <w:p w14:paraId="4120410D" w14:textId="7BCAC751" w:rsidR="00F02118" w:rsidRPr="00A20993" w:rsidRDefault="00F02118" w:rsidP="00F02118">
            <w:pPr>
              <w:spacing w:line="25" w:lineRule="atLeast"/>
              <w:jc w:val="center"/>
              <w:rPr>
                <w:color w:val="000000" w:themeColor="text1"/>
              </w:rPr>
            </w:pPr>
            <w:r w:rsidRPr="00A20993">
              <w:rPr>
                <w:rFonts w:hint="eastAsia"/>
                <w:color w:val="000000" w:themeColor="text1"/>
              </w:rPr>
              <w:t>级别</w:t>
            </w:r>
          </w:p>
        </w:tc>
      </w:tr>
      <w:tr w:rsidR="00A20993" w:rsidRPr="00A20993" w14:paraId="1F9167FE" w14:textId="77777777" w:rsidTr="00722303">
        <w:trPr>
          <w:trHeight w:val="90"/>
          <w:jc w:val="center"/>
        </w:trPr>
        <w:tc>
          <w:tcPr>
            <w:tcW w:w="1836" w:type="dxa"/>
            <w:tcBorders>
              <w:top w:val="nil"/>
              <w:left w:val="nil"/>
              <w:bottom w:val="single" w:sz="12" w:space="0" w:color="auto"/>
              <w:right w:val="nil"/>
            </w:tcBorders>
            <w:shd w:val="clear" w:color="000000" w:fill="auto"/>
          </w:tcPr>
          <w:p w14:paraId="2E00EF3A" w14:textId="5ACFCF80" w:rsidR="00F02118" w:rsidRPr="00A20993" w:rsidRDefault="00F02118" w:rsidP="00F02118">
            <w:pPr>
              <w:spacing w:line="25" w:lineRule="atLeast"/>
              <w:jc w:val="center"/>
              <w:rPr>
                <w:color w:val="000000" w:themeColor="text1"/>
              </w:rPr>
            </w:pPr>
            <w:r w:rsidRPr="00A20993">
              <w:rPr>
                <w:color w:val="000000" w:themeColor="text1"/>
              </w:rPr>
              <w:t>author</w:t>
            </w:r>
          </w:p>
        </w:tc>
        <w:tc>
          <w:tcPr>
            <w:tcW w:w="1260" w:type="dxa"/>
            <w:tcBorders>
              <w:top w:val="nil"/>
              <w:left w:val="nil"/>
              <w:bottom w:val="single" w:sz="12" w:space="0" w:color="auto"/>
              <w:right w:val="nil"/>
            </w:tcBorders>
            <w:shd w:val="clear" w:color="000000" w:fill="auto"/>
          </w:tcPr>
          <w:p w14:paraId="74E65C68" w14:textId="0E88A904" w:rsidR="00F02118" w:rsidRPr="00A20993" w:rsidRDefault="00F02118" w:rsidP="00F02118">
            <w:pPr>
              <w:spacing w:line="25" w:lineRule="atLeast"/>
              <w:jc w:val="center"/>
              <w:rPr>
                <w:color w:val="000000" w:themeColor="text1"/>
              </w:rPr>
            </w:pPr>
            <w:r w:rsidRPr="00A20993">
              <w:rPr>
                <w:rFonts w:hint="eastAsia"/>
                <w:color w:val="000000" w:themeColor="text1"/>
              </w:rPr>
              <w:t>v</w:t>
            </w:r>
            <w:r w:rsidRPr="00A20993">
              <w:rPr>
                <w:color w:val="000000" w:themeColor="text1"/>
              </w:rPr>
              <w:t>archar</w:t>
            </w:r>
          </w:p>
        </w:tc>
        <w:tc>
          <w:tcPr>
            <w:tcW w:w="1033" w:type="dxa"/>
            <w:tcBorders>
              <w:top w:val="nil"/>
              <w:left w:val="nil"/>
              <w:bottom w:val="single" w:sz="12" w:space="0" w:color="auto"/>
              <w:right w:val="nil"/>
            </w:tcBorders>
            <w:shd w:val="clear" w:color="000000" w:fill="auto"/>
          </w:tcPr>
          <w:p w14:paraId="447407E7" w14:textId="6EB0F923" w:rsidR="00F02118" w:rsidRPr="00A20993" w:rsidRDefault="00E310CD" w:rsidP="00F02118">
            <w:pPr>
              <w:spacing w:line="25" w:lineRule="atLeast"/>
              <w:jc w:val="center"/>
              <w:rPr>
                <w:color w:val="000000" w:themeColor="text1"/>
              </w:rPr>
            </w:pPr>
            <w:r w:rsidRPr="00A20993">
              <w:rPr>
                <w:rFonts w:hint="eastAsia"/>
                <w:color w:val="000000" w:themeColor="text1"/>
              </w:rPr>
              <w:t>15</w:t>
            </w:r>
          </w:p>
        </w:tc>
        <w:tc>
          <w:tcPr>
            <w:tcW w:w="1331" w:type="dxa"/>
            <w:tcBorders>
              <w:top w:val="nil"/>
              <w:left w:val="nil"/>
              <w:bottom w:val="single" w:sz="12" w:space="0" w:color="auto"/>
              <w:right w:val="nil"/>
            </w:tcBorders>
            <w:shd w:val="clear" w:color="000000" w:fill="auto"/>
          </w:tcPr>
          <w:p w14:paraId="32600827" w14:textId="4C4DB56B"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1142" w:type="dxa"/>
            <w:tcBorders>
              <w:top w:val="nil"/>
              <w:left w:val="nil"/>
              <w:bottom w:val="single" w:sz="12" w:space="0" w:color="auto"/>
              <w:right w:val="nil"/>
            </w:tcBorders>
            <w:shd w:val="clear" w:color="000000" w:fill="auto"/>
          </w:tcPr>
          <w:p w14:paraId="292594D7" w14:textId="5C35AB20" w:rsidR="00F02118" w:rsidRPr="00A20993" w:rsidRDefault="00F02118" w:rsidP="00F02118">
            <w:pPr>
              <w:spacing w:line="25" w:lineRule="atLeast"/>
              <w:jc w:val="center"/>
              <w:rPr>
                <w:color w:val="000000" w:themeColor="text1"/>
              </w:rPr>
            </w:pPr>
            <w:r w:rsidRPr="00A20993">
              <w:rPr>
                <w:rFonts w:hint="eastAsia"/>
                <w:color w:val="000000" w:themeColor="text1"/>
              </w:rPr>
              <w:t>否</w:t>
            </w:r>
          </w:p>
        </w:tc>
        <w:tc>
          <w:tcPr>
            <w:tcW w:w="2054" w:type="dxa"/>
            <w:tcBorders>
              <w:top w:val="nil"/>
              <w:left w:val="nil"/>
              <w:bottom w:val="single" w:sz="12" w:space="0" w:color="auto"/>
            </w:tcBorders>
            <w:shd w:val="clear" w:color="000000" w:fill="auto"/>
          </w:tcPr>
          <w:p w14:paraId="21CBB953" w14:textId="1FE485E5" w:rsidR="00F02118" w:rsidRPr="00A20993" w:rsidRDefault="00B21F84" w:rsidP="00F02118">
            <w:pPr>
              <w:spacing w:line="25" w:lineRule="atLeast"/>
              <w:jc w:val="center"/>
              <w:rPr>
                <w:color w:val="000000" w:themeColor="text1"/>
              </w:rPr>
            </w:pPr>
            <w:r w:rsidRPr="00A20993">
              <w:rPr>
                <w:rFonts w:hint="eastAsia"/>
                <w:color w:val="000000" w:themeColor="text1"/>
              </w:rPr>
              <w:t>用户名</w:t>
            </w:r>
          </w:p>
        </w:tc>
      </w:tr>
    </w:tbl>
    <w:p w14:paraId="21579CF4" w14:textId="77777777" w:rsidR="006F0876" w:rsidRPr="00A20993" w:rsidRDefault="006F0876" w:rsidP="006F0876">
      <w:pPr>
        <w:pStyle w:val="21"/>
        <w:ind w:firstLineChars="0" w:firstLine="0"/>
        <w:rPr>
          <w:color w:val="000000" w:themeColor="text1"/>
        </w:rPr>
      </w:pPr>
    </w:p>
    <w:p w14:paraId="3DA8E17B" w14:textId="77777777" w:rsidR="006F0876" w:rsidRPr="00A20993" w:rsidRDefault="006F0876">
      <w:pPr>
        <w:pStyle w:val="21"/>
        <w:ind w:firstLineChars="0" w:firstLine="0"/>
        <w:rPr>
          <w:color w:val="000000" w:themeColor="text1"/>
        </w:rPr>
      </w:pPr>
    </w:p>
    <w:p w14:paraId="107023E7" w14:textId="77777777" w:rsidR="006F0876" w:rsidRPr="00A20993" w:rsidRDefault="006F0876" w:rsidP="006F0876">
      <w:pPr>
        <w:rPr>
          <w:color w:val="000000" w:themeColor="text1"/>
        </w:rPr>
        <w:sectPr w:rsidR="006F0876" w:rsidRPr="00A20993" w:rsidSect="00427980">
          <w:headerReference w:type="default" r:id="rId29"/>
          <w:pgSz w:w="11906" w:h="16838"/>
          <w:pgMar w:top="1440" w:right="1800" w:bottom="1440" w:left="1800" w:header="851" w:footer="992" w:gutter="0"/>
          <w:cols w:space="425"/>
          <w:docGrid w:type="lines" w:linePitch="312"/>
        </w:sectPr>
      </w:pPr>
    </w:p>
    <w:p w14:paraId="391E126F" w14:textId="5C36A8DF" w:rsidR="00F719B9" w:rsidRPr="00A20993" w:rsidRDefault="00266A3E" w:rsidP="002D2730">
      <w:pPr>
        <w:pStyle w:val="2"/>
        <w:numPr>
          <w:ilvl w:val="0"/>
          <w:numId w:val="0"/>
        </w:numPr>
        <w:ind w:left="420"/>
        <w:jc w:val="center"/>
        <w:rPr>
          <w:rFonts w:hint="default"/>
          <w:color w:val="000000" w:themeColor="text1"/>
        </w:rPr>
      </w:pPr>
      <w:bookmarkStart w:id="172" w:name="_Toc161943455"/>
      <w:r w:rsidRPr="00A20993">
        <w:rPr>
          <w:rFonts w:hint="default"/>
          <w:color w:val="000000" w:themeColor="text1"/>
        </w:rPr>
        <w:lastRenderedPageBreak/>
        <w:t>5</w:t>
      </w:r>
      <w:r w:rsidR="002D2730" w:rsidRPr="00A20993">
        <w:rPr>
          <w:rFonts w:hint="default"/>
          <w:color w:val="000000" w:themeColor="text1"/>
        </w:rPr>
        <w:t xml:space="preserve"> </w:t>
      </w:r>
      <w:r w:rsidRPr="00A20993">
        <w:rPr>
          <w:color w:val="000000" w:themeColor="text1"/>
        </w:rPr>
        <w:t>系统实现</w:t>
      </w:r>
      <w:bookmarkEnd w:id="172"/>
    </w:p>
    <w:p w14:paraId="51B60B08" w14:textId="77777777" w:rsidR="00F719B9" w:rsidRPr="00A20993" w:rsidRDefault="00000000">
      <w:pPr>
        <w:pStyle w:val="11"/>
        <w:ind w:firstLineChars="0" w:firstLine="0"/>
        <w:rPr>
          <w:rFonts w:hint="default"/>
          <w:color w:val="000000" w:themeColor="text1"/>
        </w:rPr>
      </w:pPr>
      <w:bookmarkStart w:id="173" w:name="_Toc9488"/>
      <w:bookmarkStart w:id="174" w:name="_Toc161943456"/>
      <w:bookmarkStart w:id="175" w:name="_Toc27872"/>
      <w:r w:rsidRPr="00A20993">
        <w:rPr>
          <w:color w:val="000000" w:themeColor="text1"/>
        </w:rPr>
        <w:t xml:space="preserve">5.1 </w:t>
      </w:r>
      <w:bookmarkEnd w:id="173"/>
      <w:r w:rsidRPr="00A20993">
        <w:rPr>
          <w:color w:val="000000" w:themeColor="text1"/>
        </w:rPr>
        <w:t>模块开发</w:t>
      </w:r>
      <w:bookmarkEnd w:id="174"/>
    </w:p>
    <w:bookmarkEnd w:id="175"/>
    <w:p w14:paraId="0D64C4B4" w14:textId="0F12A483" w:rsidR="00012C08" w:rsidRPr="00A20993" w:rsidRDefault="00012C08" w:rsidP="00012C08">
      <w:pPr>
        <w:pStyle w:val="21"/>
        <w:rPr>
          <w:color w:val="000000" w:themeColor="text1"/>
        </w:rPr>
      </w:pPr>
      <w:r w:rsidRPr="00A20993">
        <w:rPr>
          <w:rFonts w:hint="eastAsia"/>
          <w:color w:val="000000" w:themeColor="text1"/>
        </w:rPr>
        <w:t>家校通采用模块化开发的主要目的在于提高软件的可维护性、可扩展性和可重用性。模块化开发将整个软件系统分解为独立的、功能清晰的模块，每个模块专注于处理特定的功能或任务，因此代码结构更为清晰，易于理解和维护。通过模块化设计，团队成员可以在不同的模块上独立工作，从而提高了团队的协作效率。</w:t>
      </w:r>
    </w:p>
    <w:p w14:paraId="02F9BEEB" w14:textId="593DFC9F" w:rsidR="00012C08" w:rsidRPr="00A20993" w:rsidRDefault="00012C08" w:rsidP="00012C08">
      <w:pPr>
        <w:pStyle w:val="21"/>
        <w:rPr>
          <w:color w:val="000000" w:themeColor="text1"/>
        </w:rPr>
      </w:pPr>
      <w:r w:rsidRPr="00A20993">
        <w:rPr>
          <w:rFonts w:hint="eastAsia"/>
          <w:color w:val="000000" w:themeColor="text1"/>
        </w:rPr>
        <w:t>此外，模块化设计还促进了代码的重用。通用的功能被封装在独立的模块中，可以在整个项目中或者将来的项目中被重复使用，从而减少了重复编写代码的工作量，提高了开发效率。同时，当需要对系统进行修改或扩展时，模块化设计使得修改范围更加明确，降低了对整个系统的影响，减少了引入错误的风险。</w:t>
      </w:r>
    </w:p>
    <w:p w14:paraId="2B6FA864" w14:textId="3A114118" w:rsidR="00012C08" w:rsidRPr="00A20993" w:rsidRDefault="00012C08" w:rsidP="00012C08">
      <w:pPr>
        <w:pStyle w:val="21"/>
        <w:rPr>
          <w:color w:val="000000" w:themeColor="text1"/>
        </w:rPr>
      </w:pPr>
      <w:r w:rsidRPr="00A20993">
        <w:rPr>
          <w:rFonts w:hint="eastAsia"/>
          <w:color w:val="000000" w:themeColor="text1"/>
        </w:rPr>
        <w:t>最重要的是，模块化设计提高了系统的稳定性和可靠性。由于模块之间的耦合度较低，当一个模块出现问题时，不会影响到其他模块的正常运行，从而提高了系统的容错能力和稳定性。综上所述，家校通选择模块化开发，旨在构建一个更易于维护、扩展和稳定的软件系统，以满足日益复杂和变化的需求。</w:t>
      </w:r>
    </w:p>
    <w:p w14:paraId="6BE97ECE" w14:textId="030EA25C" w:rsidR="00F719B9" w:rsidRPr="00A20993" w:rsidRDefault="00000000">
      <w:pPr>
        <w:pStyle w:val="11"/>
        <w:ind w:firstLineChars="0" w:firstLine="0"/>
        <w:rPr>
          <w:rFonts w:hint="default"/>
          <w:color w:val="000000" w:themeColor="text1"/>
        </w:rPr>
      </w:pPr>
      <w:bookmarkStart w:id="176" w:name="_Toc161943457"/>
      <w:r w:rsidRPr="00A20993">
        <w:rPr>
          <w:color w:val="000000" w:themeColor="text1"/>
        </w:rPr>
        <w:t>5.2 用户</w:t>
      </w:r>
      <w:r w:rsidR="004E2C7F" w:rsidRPr="00A20993">
        <w:rPr>
          <w:rFonts w:ascii="Calibri" w:hAnsi="Calibri" w:cs="Calibri"/>
          <w:color w:val="000000" w:themeColor="text1"/>
        </w:rPr>
        <w:t>注册</w:t>
      </w:r>
      <w:bookmarkEnd w:id="176"/>
    </w:p>
    <w:p w14:paraId="77B28C62" w14:textId="527A9FF4" w:rsidR="00F719B9" w:rsidRPr="00A20993" w:rsidRDefault="00000000" w:rsidP="00D5371A">
      <w:pPr>
        <w:pStyle w:val="21"/>
        <w:rPr>
          <w:color w:val="000000" w:themeColor="text1"/>
        </w:rPr>
      </w:pPr>
      <w:r w:rsidRPr="00A20993">
        <w:rPr>
          <w:rFonts w:hint="eastAsia"/>
          <w:color w:val="000000" w:themeColor="text1"/>
        </w:rPr>
        <w:t>用户</w:t>
      </w:r>
      <w:r w:rsidR="00383761" w:rsidRPr="00A20993">
        <w:rPr>
          <w:rFonts w:hint="eastAsia"/>
          <w:color w:val="000000" w:themeColor="text1"/>
        </w:rPr>
        <w:t>注册</w:t>
      </w:r>
      <w:r w:rsidRPr="00A20993">
        <w:rPr>
          <w:rFonts w:hint="eastAsia"/>
          <w:color w:val="000000" w:themeColor="text1"/>
        </w:rPr>
        <w:t>界面如图5-</w:t>
      </w:r>
      <w:r w:rsidRPr="00A20993">
        <w:rPr>
          <w:color w:val="000000" w:themeColor="text1"/>
        </w:rPr>
        <w:t>1</w:t>
      </w:r>
      <w:r w:rsidRPr="00A20993">
        <w:rPr>
          <w:rFonts w:hint="eastAsia"/>
          <w:color w:val="000000" w:themeColor="text1"/>
        </w:rPr>
        <w:t>所示，</w:t>
      </w:r>
      <w:r w:rsidRPr="00A20993">
        <w:rPr>
          <w:color w:val="000000" w:themeColor="text1"/>
        </w:rPr>
        <w:t>当用户点击"</w:t>
      </w:r>
      <w:r w:rsidR="00383761" w:rsidRPr="00A20993">
        <w:rPr>
          <w:rFonts w:hint="eastAsia"/>
          <w:color w:val="000000" w:themeColor="text1"/>
        </w:rPr>
        <w:t>确认注册</w:t>
      </w:r>
      <w:r w:rsidRPr="00A20993">
        <w:rPr>
          <w:color w:val="000000" w:themeColor="text1"/>
        </w:rPr>
        <w:t>"按钮时，</w:t>
      </w:r>
      <w:r w:rsidR="00D5371A" w:rsidRPr="00A20993">
        <w:rPr>
          <w:color w:val="000000" w:themeColor="text1"/>
        </w:rPr>
        <w:t>前端系统调用Ajax向服务器发送</w:t>
      </w:r>
      <w:r w:rsidR="00D5371A" w:rsidRPr="00A20993">
        <w:rPr>
          <w:rFonts w:hint="eastAsia"/>
          <w:color w:val="000000" w:themeColor="text1"/>
        </w:rPr>
        <w:t>注册</w:t>
      </w:r>
      <w:r w:rsidR="00D5371A" w:rsidRPr="00A20993">
        <w:rPr>
          <w:color w:val="000000" w:themeColor="text1"/>
        </w:rPr>
        <w:t>请求</w:t>
      </w:r>
      <w:r w:rsidR="00D5371A" w:rsidRPr="00A20993">
        <w:rPr>
          <w:rFonts w:hint="eastAsia"/>
          <w:color w:val="000000" w:themeColor="text1"/>
        </w:rPr>
        <w:t>，并将学号、用户名、密码、手机号码、Email发送到后端系统。使用hashlib库的sha1算法对密码进行加密，将加密后的密码和其他信息一起创建一个新的UserInfo对象并设置用户类型为</w:t>
      </w:r>
      <w:r w:rsidR="0067388F" w:rsidRPr="00A20993">
        <w:rPr>
          <w:rFonts w:hint="eastAsia"/>
          <w:color w:val="000000" w:themeColor="text1"/>
        </w:rPr>
        <w:t>家庭用户</w:t>
      </w:r>
      <w:r w:rsidR="00D5371A" w:rsidRPr="00A20993">
        <w:rPr>
          <w:rFonts w:hint="eastAsia"/>
          <w:color w:val="000000" w:themeColor="text1"/>
        </w:rPr>
        <w:t>，将新创建的对象保存到数据库中。</w:t>
      </w:r>
    </w:p>
    <w:p w14:paraId="17C08D01" w14:textId="6A92DC9B" w:rsidR="00F719B9" w:rsidRPr="00A20993" w:rsidRDefault="00B21F84">
      <w:pPr>
        <w:spacing w:line="25" w:lineRule="atLeast"/>
        <w:jc w:val="center"/>
        <w:rPr>
          <w:color w:val="000000" w:themeColor="text1"/>
        </w:rPr>
      </w:pPr>
      <w:r w:rsidRPr="00A20993">
        <w:rPr>
          <w:rFonts w:ascii="黑体" w:eastAsia="黑体" w:hAnsi="黑体"/>
          <w:noProof/>
          <w:color w:val="000000" w:themeColor="text1"/>
          <w:sz w:val="28"/>
          <w:szCs w:val="28"/>
        </w:rPr>
        <w:lastRenderedPageBreak/>
        <w:drawing>
          <wp:inline distT="0" distB="0" distL="0" distR="0" wp14:anchorId="20EADA87" wp14:editId="5B9D2C16">
            <wp:extent cx="5205826" cy="2778711"/>
            <wp:effectExtent l="0" t="0" r="1270" b="3175"/>
            <wp:docPr id="10136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2998" name=""/>
                    <pic:cNvPicPr/>
                  </pic:nvPicPr>
                  <pic:blipFill rotWithShape="1">
                    <a:blip r:embed="rId30"/>
                    <a:srcRect l="5219" r="5224" b="23512"/>
                    <a:stretch/>
                  </pic:blipFill>
                  <pic:spPr bwMode="auto">
                    <a:xfrm>
                      <a:off x="0" y="0"/>
                      <a:ext cx="5222076" cy="2787385"/>
                    </a:xfrm>
                    <a:prstGeom prst="rect">
                      <a:avLst/>
                    </a:prstGeom>
                    <a:ln>
                      <a:noFill/>
                    </a:ln>
                    <a:extLst>
                      <a:ext uri="{53640926-AAD7-44D8-BBD7-CCE9431645EC}">
                        <a14:shadowObscured xmlns:a14="http://schemas.microsoft.com/office/drawing/2010/main"/>
                      </a:ext>
                    </a:extLst>
                  </pic:spPr>
                </pic:pic>
              </a:graphicData>
            </a:graphic>
          </wp:inline>
        </w:drawing>
      </w:r>
    </w:p>
    <w:p w14:paraId="50EE2D83" w14:textId="5C8C2518" w:rsidR="00F719B9" w:rsidRPr="00A20993" w:rsidRDefault="00000000">
      <w:pPr>
        <w:jc w:val="center"/>
        <w:rPr>
          <w:rStyle w:val="af2"/>
          <w:color w:val="000000" w:themeColor="text1"/>
        </w:rPr>
      </w:pPr>
      <w:r w:rsidRPr="00A20993">
        <w:rPr>
          <w:rFonts w:ascii="黑体" w:eastAsia="黑体" w:hAnsi="黑体" w:cs="黑体" w:hint="eastAsia"/>
          <w:color w:val="000000" w:themeColor="text1"/>
        </w:rPr>
        <w:t>图5-1 用户</w:t>
      </w:r>
      <w:r w:rsidR="00383761" w:rsidRPr="00A20993">
        <w:rPr>
          <w:rFonts w:ascii="黑体" w:eastAsia="黑体" w:hAnsi="黑体" w:cs="黑体" w:hint="eastAsia"/>
          <w:color w:val="000000" w:themeColor="text1"/>
        </w:rPr>
        <w:t>注册</w:t>
      </w:r>
      <w:r w:rsidRPr="00A20993">
        <w:rPr>
          <w:rFonts w:ascii="黑体" w:eastAsia="黑体" w:hAnsi="黑体" w:cs="黑体" w:hint="eastAsia"/>
          <w:color w:val="000000" w:themeColor="text1"/>
        </w:rPr>
        <w:t>界面</w:t>
      </w:r>
    </w:p>
    <w:p w14:paraId="1AE019FD" w14:textId="1B479BAB" w:rsidR="00F719B9" w:rsidRPr="00A20993" w:rsidRDefault="00000000">
      <w:pPr>
        <w:pStyle w:val="21"/>
        <w:rPr>
          <w:color w:val="000000" w:themeColor="text1"/>
        </w:rPr>
      </w:pPr>
      <w:r w:rsidRPr="00A20993">
        <w:rPr>
          <w:rFonts w:hint="eastAsia"/>
          <w:color w:val="000000" w:themeColor="text1"/>
        </w:rPr>
        <w:t>后端用户</w:t>
      </w:r>
      <w:r w:rsidR="004E2C7F" w:rsidRPr="00A20993">
        <w:rPr>
          <w:rFonts w:hint="eastAsia"/>
          <w:color w:val="000000" w:themeColor="text1"/>
        </w:rPr>
        <w:t>注册View</w:t>
      </w:r>
      <w:r w:rsidRPr="00A20993">
        <w:rPr>
          <w:rFonts w:hint="eastAsia"/>
          <w:color w:val="000000" w:themeColor="text1"/>
        </w:rPr>
        <w:t>核心代码如下：</w:t>
      </w:r>
    </w:p>
    <w:p w14:paraId="3B325010"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@csrf_exempt #@csrf_exempt表示这个视图函数不需要CSRF验证。</w:t>
      </w:r>
    </w:p>
    <w:p w14:paraId="14365367"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def register(request):</w:t>
      </w:r>
    </w:p>
    <w:p w14:paraId="032A44E1"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if request.method == 'POST':</w:t>
      </w:r>
    </w:p>
    <w:p w14:paraId="07A11088"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#判断请求是否为Ajax请求。</w:t>
      </w:r>
    </w:p>
    <w:p w14:paraId="4903EC01"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if request.is_ajax():</w:t>
      </w:r>
    </w:p>
    <w:p w14:paraId="3681AE7B"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#获取前端传来的学号。</w:t>
      </w:r>
    </w:p>
    <w:p w14:paraId="280F8438"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stu_num_v = request.POST.get('stu_num_verify')</w:t>
      </w:r>
    </w:p>
    <w:p w14:paraId="76502285"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#如果该学号已经被注册过，返回False。</w:t>
      </w:r>
    </w:p>
    <w:p w14:paraId="7B4941C6"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if UserInfo.objects.filter(studentNum=stu_num_v):</w:t>
      </w:r>
    </w:p>
    <w:p w14:paraId="446D33B4"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ret = {'valid': False}</w:t>
      </w:r>
    </w:p>
    <w:p w14:paraId="2C655416"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#创建一个字典，包含"valid": False或"valid": True。</w:t>
      </w:r>
    </w:p>
    <w:p w14:paraId="4657A5B6"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else:</w:t>
      </w:r>
    </w:p>
    <w:p w14:paraId="2B7D092A" w14:textId="77777777"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ret = {'valid': True}</w:t>
      </w:r>
    </w:p>
    <w:p w14:paraId="76D5661F" w14:textId="77777777" w:rsidR="004E2C7F" w:rsidRPr="00A20993" w:rsidRDefault="004E2C7F"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#将字典转换成JSON格式并返回给前端</w:t>
      </w:r>
    </w:p>
    <w:p w14:paraId="03CC6360" w14:textId="77821C60" w:rsidR="004E2C7F" w:rsidRPr="00A20993" w:rsidRDefault="004E2C7F" w:rsidP="00B219FC">
      <w:pPr>
        <w:pStyle w:val="21"/>
        <w:spacing w:line="60" w:lineRule="auto"/>
        <w:ind w:firstLine="360"/>
        <w:rPr>
          <w:color w:val="000000" w:themeColor="text1"/>
          <w:sz w:val="18"/>
          <w:szCs w:val="18"/>
        </w:rPr>
      </w:pPr>
      <w:r w:rsidRPr="00A20993">
        <w:rPr>
          <w:color w:val="000000" w:themeColor="text1"/>
          <w:sz w:val="18"/>
          <w:szCs w:val="18"/>
        </w:rPr>
        <w:t xml:space="preserve">            return HttpResponse(json.dumps(ret))</w:t>
      </w:r>
    </w:p>
    <w:p w14:paraId="530D1B49" w14:textId="77777777" w:rsidR="004E2C7F" w:rsidRPr="00A20993" w:rsidRDefault="004E2C7F" w:rsidP="00B219FC">
      <w:pPr>
        <w:pStyle w:val="21"/>
        <w:spacing w:line="60" w:lineRule="auto"/>
        <w:ind w:left="1680" w:firstLineChars="0" w:firstLine="0"/>
        <w:rPr>
          <w:color w:val="000000" w:themeColor="text1"/>
          <w:sz w:val="18"/>
          <w:szCs w:val="18"/>
        </w:rPr>
      </w:pPr>
      <w:r w:rsidRPr="00A20993">
        <w:rPr>
          <w:rFonts w:hint="eastAsia"/>
          <w:color w:val="000000" w:themeColor="text1"/>
          <w:sz w:val="18"/>
          <w:szCs w:val="18"/>
        </w:rPr>
        <w:t xml:space="preserve">    else:#如果请求不是POST方法或不是Ajax请求，返回渲染后的register.html模板。</w:t>
      </w:r>
    </w:p>
    <w:p w14:paraId="4A6E1D8B" w14:textId="638C7FDD" w:rsidR="00AB3176" w:rsidRPr="00A20993" w:rsidRDefault="004E2C7F" w:rsidP="00E156C5">
      <w:pPr>
        <w:pStyle w:val="21"/>
        <w:spacing w:line="60" w:lineRule="auto"/>
        <w:ind w:firstLine="360"/>
        <w:rPr>
          <w:color w:val="000000" w:themeColor="text1"/>
          <w:sz w:val="18"/>
          <w:szCs w:val="18"/>
        </w:rPr>
      </w:pPr>
      <w:r w:rsidRPr="00A20993">
        <w:rPr>
          <w:color w:val="000000" w:themeColor="text1"/>
          <w:sz w:val="18"/>
          <w:szCs w:val="18"/>
        </w:rPr>
        <w:t xml:space="preserve">        return render(request, 'account/register.html')</w:t>
      </w:r>
    </w:p>
    <w:p w14:paraId="68BF72EA"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def register_verify(request):</w:t>
      </w:r>
    </w:p>
    <w:p w14:paraId="13A85D18"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if request.method == 'POST':</w:t>
      </w:r>
    </w:p>
    <w:p w14:paraId="3D080C47" w14:textId="77777777" w:rsidR="00ED5C70" w:rsidRPr="00A20993" w:rsidRDefault="00ED5C70" w:rsidP="00B219FC">
      <w:pPr>
        <w:pStyle w:val="21"/>
        <w:spacing w:line="60" w:lineRule="auto"/>
        <w:ind w:firstLine="360"/>
        <w:rPr>
          <w:color w:val="000000" w:themeColor="text1"/>
          <w:sz w:val="18"/>
          <w:szCs w:val="18"/>
        </w:rPr>
      </w:pPr>
      <w:r w:rsidRPr="00A20993">
        <w:rPr>
          <w:rFonts w:hint="eastAsia"/>
          <w:color w:val="000000" w:themeColor="text1"/>
          <w:sz w:val="18"/>
          <w:szCs w:val="18"/>
        </w:rPr>
        <w:t xml:space="preserve">        print('验证成功')</w:t>
      </w:r>
    </w:p>
    <w:p w14:paraId="78CBE039"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username = request.POST.get('username')</w:t>
      </w:r>
    </w:p>
    <w:p w14:paraId="4065E225"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email = request.POST.get('email')</w:t>
      </w:r>
    </w:p>
    <w:p w14:paraId="1FA16D9A"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stu_num = request.POST.get('stu_num')</w:t>
      </w:r>
    </w:p>
    <w:p w14:paraId="1C680636" w14:textId="56DA1B45"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pwd = request.POST.get('password')</w:t>
      </w:r>
    </w:p>
    <w:p w14:paraId="5DC30827"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cid_id = request.POST.get('class')</w:t>
      </w:r>
    </w:p>
    <w:p w14:paraId="4C01FCBE" w14:textId="16F88384"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m1 = hashlib.sha1()</w:t>
      </w:r>
    </w:p>
    <w:p w14:paraId="0349D1D4"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lastRenderedPageBreak/>
        <w:t xml:space="preserve">        m1.update(pwd.encode('utf8'))</w:t>
      </w:r>
    </w:p>
    <w:p w14:paraId="42036C76"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pwd = m1.hexdigest()</w:t>
      </w:r>
    </w:p>
    <w:p w14:paraId="1864B86C" w14:textId="77777777" w:rsidR="00ED5C70"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phone = request.POST.get('phone')</w:t>
      </w:r>
    </w:p>
    <w:p w14:paraId="5455B0AC" w14:textId="79359094" w:rsidR="00ED5C70" w:rsidRPr="00A20993" w:rsidRDefault="00ED5C70" w:rsidP="00B219FC">
      <w:pPr>
        <w:pStyle w:val="21"/>
        <w:spacing w:line="60" w:lineRule="auto"/>
        <w:ind w:left="1080" w:hangingChars="600" w:hanging="1080"/>
        <w:rPr>
          <w:color w:val="000000" w:themeColor="text1"/>
          <w:sz w:val="18"/>
          <w:szCs w:val="18"/>
        </w:rPr>
      </w:pPr>
      <w:r w:rsidRPr="00A20993">
        <w:rPr>
          <w:color w:val="000000" w:themeColor="text1"/>
          <w:sz w:val="18"/>
          <w:szCs w:val="18"/>
        </w:rPr>
        <w:t xml:space="preserve">            a=UserInfo.objects.create(username=username, email=email,cid_id=cid_id,studentNum=stu_num,password=pwd,phone=phone, user_type_id=2)</w:t>
      </w:r>
    </w:p>
    <w:p w14:paraId="2C806633" w14:textId="4814783E" w:rsidR="00ED5C70" w:rsidRPr="00A20993" w:rsidRDefault="00ED5C70" w:rsidP="00B219FC">
      <w:pPr>
        <w:pStyle w:val="21"/>
        <w:spacing w:line="60" w:lineRule="auto"/>
        <w:ind w:left="780" w:firstLineChars="250" w:firstLine="450"/>
        <w:rPr>
          <w:color w:val="000000" w:themeColor="text1"/>
          <w:sz w:val="18"/>
          <w:szCs w:val="18"/>
        </w:rPr>
      </w:pPr>
      <w:r w:rsidRPr="00A20993">
        <w:rPr>
          <w:color w:val="000000" w:themeColor="text1"/>
          <w:sz w:val="18"/>
          <w:szCs w:val="18"/>
        </w:rPr>
        <w:t>a.save()</w:t>
      </w:r>
    </w:p>
    <w:p w14:paraId="2C25C375" w14:textId="54DD70DE" w:rsidR="00AA7641" w:rsidRPr="00A20993" w:rsidRDefault="00ED5C70" w:rsidP="00B219FC">
      <w:pPr>
        <w:pStyle w:val="21"/>
        <w:spacing w:line="60" w:lineRule="auto"/>
        <w:ind w:firstLine="360"/>
        <w:rPr>
          <w:color w:val="000000" w:themeColor="text1"/>
          <w:sz w:val="18"/>
          <w:szCs w:val="18"/>
        </w:rPr>
      </w:pPr>
      <w:r w:rsidRPr="00A20993">
        <w:rPr>
          <w:color w:val="000000" w:themeColor="text1"/>
          <w:sz w:val="18"/>
          <w:szCs w:val="18"/>
        </w:rPr>
        <w:t xml:space="preserve">        return HttpResponse('OK')</w:t>
      </w:r>
    </w:p>
    <w:p w14:paraId="7CDCF2B3" w14:textId="77777777" w:rsidR="00AA7641" w:rsidRPr="00A20993" w:rsidRDefault="00AA7641" w:rsidP="00AB3176">
      <w:pPr>
        <w:pStyle w:val="21"/>
        <w:rPr>
          <w:color w:val="000000" w:themeColor="text1"/>
        </w:rPr>
      </w:pPr>
    </w:p>
    <w:p w14:paraId="767A9699" w14:textId="77073BFC" w:rsidR="004E2C7F" w:rsidRPr="00A20993" w:rsidRDefault="004E2C7F" w:rsidP="004E2C7F">
      <w:pPr>
        <w:pStyle w:val="11"/>
        <w:ind w:firstLineChars="0" w:firstLine="0"/>
        <w:rPr>
          <w:rFonts w:hint="default"/>
          <w:color w:val="000000" w:themeColor="text1"/>
        </w:rPr>
      </w:pPr>
      <w:bookmarkStart w:id="177" w:name="_Toc161943458"/>
      <w:r w:rsidRPr="00A20993">
        <w:rPr>
          <w:color w:val="000000" w:themeColor="text1"/>
        </w:rPr>
        <w:t>5.</w:t>
      </w:r>
      <w:r w:rsidRPr="00A20993">
        <w:rPr>
          <w:rFonts w:hint="default"/>
          <w:color w:val="000000" w:themeColor="text1"/>
        </w:rPr>
        <w:t>3</w:t>
      </w:r>
      <w:r w:rsidRPr="00A20993">
        <w:rPr>
          <w:color w:val="000000" w:themeColor="text1"/>
        </w:rPr>
        <w:t xml:space="preserve"> 用</w:t>
      </w:r>
      <w:r w:rsidR="0041680B" w:rsidRPr="00A20993">
        <w:rPr>
          <w:color w:val="000000" w:themeColor="text1"/>
        </w:rPr>
        <w:t>户登录</w:t>
      </w:r>
      <w:bookmarkEnd w:id="177"/>
    </w:p>
    <w:p w14:paraId="57F067E3" w14:textId="5ED0BB02" w:rsidR="004E2C7F" w:rsidRPr="00A20993" w:rsidRDefault="004E2C7F" w:rsidP="00D5371A">
      <w:pPr>
        <w:pStyle w:val="21"/>
        <w:rPr>
          <w:color w:val="000000" w:themeColor="text1"/>
        </w:rPr>
      </w:pPr>
      <w:r w:rsidRPr="00A20993">
        <w:rPr>
          <w:rFonts w:hint="eastAsia"/>
          <w:color w:val="000000" w:themeColor="text1"/>
        </w:rPr>
        <w:t>用户</w:t>
      </w:r>
      <w:r w:rsidR="001200B6" w:rsidRPr="00A20993">
        <w:rPr>
          <w:rFonts w:hint="eastAsia"/>
          <w:color w:val="000000" w:themeColor="text1"/>
        </w:rPr>
        <w:t>登</w:t>
      </w:r>
      <w:r w:rsidR="00891D0E" w:rsidRPr="00A20993">
        <w:rPr>
          <w:rFonts w:hint="eastAsia"/>
          <w:color w:val="000000" w:themeColor="text1"/>
        </w:rPr>
        <w:t>录</w:t>
      </w:r>
      <w:r w:rsidRPr="00A20993">
        <w:rPr>
          <w:rFonts w:hint="eastAsia"/>
          <w:color w:val="000000" w:themeColor="text1"/>
        </w:rPr>
        <w:t>界面如图5-</w:t>
      </w:r>
      <w:r w:rsidRPr="00A20993">
        <w:rPr>
          <w:color w:val="000000" w:themeColor="text1"/>
        </w:rPr>
        <w:t>2</w:t>
      </w:r>
      <w:r w:rsidRPr="00A20993">
        <w:rPr>
          <w:rFonts w:hint="eastAsia"/>
          <w:color w:val="000000" w:themeColor="text1"/>
        </w:rPr>
        <w:t>所示，</w:t>
      </w:r>
      <w:r w:rsidRPr="00A20993">
        <w:rPr>
          <w:color w:val="000000" w:themeColor="text1"/>
        </w:rPr>
        <w:t>当用</w:t>
      </w:r>
      <w:r w:rsidR="00891D0E" w:rsidRPr="00A20993">
        <w:rPr>
          <w:rFonts w:hint="eastAsia"/>
          <w:color w:val="000000" w:themeColor="text1"/>
        </w:rPr>
        <w:t>输入</w:t>
      </w:r>
      <w:r w:rsidRPr="00A20993">
        <w:rPr>
          <w:color w:val="000000" w:themeColor="text1"/>
        </w:rPr>
        <w:t>户</w:t>
      </w:r>
      <w:r w:rsidR="006E21D7" w:rsidRPr="00A20993">
        <w:rPr>
          <w:rFonts w:hint="eastAsia"/>
          <w:color w:val="000000" w:themeColor="text1"/>
        </w:rPr>
        <w:t>邮箱和密码</w:t>
      </w:r>
      <w:r w:rsidR="00891D0E" w:rsidRPr="00A20993">
        <w:rPr>
          <w:rFonts w:hint="eastAsia"/>
          <w:color w:val="000000" w:themeColor="text1"/>
        </w:rPr>
        <w:t>，</w:t>
      </w:r>
      <w:r w:rsidR="00D5371A" w:rsidRPr="00A20993">
        <w:rPr>
          <w:rFonts w:hint="eastAsia"/>
          <w:color w:val="000000" w:themeColor="text1"/>
        </w:rPr>
        <w:t>当用户登录时，如果是POST请求，获取用户输入的邮箱和密码，对密码进行加密。调用check_login函数验证邮箱和密码。如果验证成功，创建一个重定向对象response，将用户的邮箱和密码分别存储在名为'qwer'和'asdf'的cookie中，并设置这两个cookie的过期时间为3600秒。如果验证失败，将错误信息传递给模板并渲染出登录页面。如果是GET请求，调用check_cookie函数检查是否存在有效的登录cookie。如果存在有效的登录cookie，重定向到首页。如果不存在有效的登录cookie，渲染出登录页面。</w:t>
      </w:r>
    </w:p>
    <w:p w14:paraId="3CCE567E" w14:textId="455F6580" w:rsidR="004E2C7F" w:rsidRPr="00A20993" w:rsidRDefault="001200B6" w:rsidP="004E2C7F">
      <w:pPr>
        <w:spacing w:line="25" w:lineRule="atLeast"/>
        <w:jc w:val="center"/>
        <w:rPr>
          <w:color w:val="000000" w:themeColor="text1"/>
        </w:rPr>
      </w:pPr>
      <w:r w:rsidRPr="00A20993">
        <w:rPr>
          <w:noProof/>
          <w:color w:val="000000" w:themeColor="text1"/>
        </w:rPr>
        <w:drawing>
          <wp:inline distT="0" distB="0" distL="0" distR="0" wp14:anchorId="2750809A" wp14:editId="250ED71E">
            <wp:extent cx="5274310" cy="3296285"/>
            <wp:effectExtent l="0" t="0" r="0" b="5715"/>
            <wp:docPr id="279718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8002" name=""/>
                    <pic:cNvPicPr/>
                  </pic:nvPicPr>
                  <pic:blipFill>
                    <a:blip r:embed="rId31"/>
                    <a:stretch>
                      <a:fillRect/>
                    </a:stretch>
                  </pic:blipFill>
                  <pic:spPr>
                    <a:xfrm>
                      <a:off x="0" y="0"/>
                      <a:ext cx="5274310" cy="3296285"/>
                    </a:xfrm>
                    <a:prstGeom prst="rect">
                      <a:avLst/>
                    </a:prstGeom>
                  </pic:spPr>
                </pic:pic>
              </a:graphicData>
            </a:graphic>
          </wp:inline>
        </w:drawing>
      </w:r>
    </w:p>
    <w:p w14:paraId="52D8F03F" w14:textId="1C669FEE" w:rsidR="004E2C7F" w:rsidRPr="00A20993" w:rsidRDefault="004E2C7F" w:rsidP="004E2C7F">
      <w:pPr>
        <w:jc w:val="center"/>
        <w:rPr>
          <w:rFonts w:ascii="黑体" w:eastAsia="黑体" w:hAnsi="黑体" w:cs="黑体"/>
          <w:color w:val="000000" w:themeColor="text1"/>
        </w:rPr>
      </w:pPr>
      <w:r w:rsidRPr="00A20993">
        <w:rPr>
          <w:rFonts w:ascii="黑体" w:eastAsia="黑体" w:hAnsi="黑体" w:cs="黑体" w:hint="eastAsia"/>
          <w:color w:val="000000" w:themeColor="text1"/>
        </w:rPr>
        <w:t>图5-</w:t>
      </w:r>
      <w:r w:rsidRPr="00A20993">
        <w:rPr>
          <w:rFonts w:ascii="黑体" w:eastAsia="黑体" w:hAnsi="黑体" w:cs="黑体"/>
          <w:color w:val="000000" w:themeColor="text1"/>
        </w:rPr>
        <w:t>2</w:t>
      </w:r>
      <w:r w:rsidRPr="00A20993">
        <w:rPr>
          <w:rFonts w:ascii="黑体" w:eastAsia="黑体" w:hAnsi="黑体" w:cs="黑体" w:hint="eastAsia"/>
          <w:color w:val="000000" w:themeColor="text1"/>
        </w:rPr>
        <w:t xml:space="preserve"> 用户</w:t>
      </w:r>
      <w:r w:rsidR="00F96023" w:rsidRPr="00A20993">
        <w:rPr>
          <w:rFonts w:ascii="黑体" w:eastAsia="黑体" w:hAnsi="黑体" w:cs="黑体" w:hint="eastAsia"/>
          <w:color w:val="000000" w:themeColor="text1"/>
        </w:rPr>
        <w:t>登陆</w:t>
      </w:r>
      <w:r w:rsidRPr="00A20993">
        <w:rPr>
          <w:rFonts w:ascii="黑体" w:eastAsia="黑体" w:hAnsi="黑体" w:cs="黑体" w:hint="eastAsia"/>
          <w:color w:val="000000" w:themeColor="text1"/>
        </w:rPr>
        <w:t>界面</w:t>
      </w:r>
    </w:p>
    <w:p w14:paraId="3302E00C" w14:textId="77777777" w:rsidR="000B79B8" w:rsidRPr="00A20993" w:rsidRDefault="000B79B8" w:rsidP="004E2C7F">
      <w:pPr>
        <w:jc w:val="center"/>
        <w:rPr>
          <w:rStyle w:val="af2"/>
          <w:color w:val="000000" w:themeColor="text1"/>
        </w:rPr>
      </w:pPr>
    </w:p>
    <w:p w14:paraId="073ABDD0" w14:textId="294032BC" w:rsidR="004E2C7F" w:rsidRPr="00A20993" w:rsidRDefault="004E2C7F" w:rsidP="004E2C7F">
      <w:pPr>
        <w:pStyle w:val="21"/>
        <w:rPr>
          <w:color w:val="000000" w:themeColor="text1"/>
        </w:rPr>
      </w:pPr>
      <w:r w:rsidRPr="00A20993">
        <w:rPr>
          <w:rFonts w:hint="eastAsia"/>
          <w:color w:val="000000" w:themeColor="text1"/>
        </w:rPr>
        <w:t>后端用户</w:t>
      </w:r>
      <w:r w:rsidR="006E21D7" w:rsidRPr="00A20993">
        <w:rPr>
          <w:rFonts w:hint="eastAsia"/>
          <w:color w:val="000000" w:themeColor="text1"/>
        </w:rPr>
        <w:t>登录的</w:t>
      </w:r>
      <w:r w:rsidRPr="00A20993">
        <w:rPr>
          <w:rFonts w:hint="eastAsia"/>
          <w:color w:val="000000" w:themeColor="text1"/>
        </w:rPr>
        <w:t>View核心代码如下：</w:t>
      </w:r>
    </w:p>
    <w:p w14:paraId="0329164D"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@csrf_exempt</w:t>
      </w:r>
    </w:p>
    <w:p w14:paraId="3A263B2B" w14:textId="1621449E"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lastRenderedPageBreak/>
        <w:t>def login(request):</w:t>
      </w:r>
    </w:p>
    <w:p w14:paraId="67B8BD28"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353D8DE2"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email = request.POST['email']</w:t>
      </w:r>
    </w:p>
    <w:p w14:paraId="1578F597"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password = request.POST['password']</w:t>
      </w:r>
    </w:p>
    <w:p w14:paraId="5C725734"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m1 = hashlib.sha1()</w:t>
      </w:r>
    </w:p>
    <w:p w14:paraId="29884C52"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m1.update(password.encode('utf8'))</w:t>
      </w:r>
    </w:p>
    <w:p w14:paraId="10A4C93B" w14:textId="6F6A9EE0"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password = m1.hexdigest()</w:t>
      </w:r>
    </w:p>
    <w:p w14:paraId="1CC89B4D"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if check_login(email, password):</w:t>
      </w:r>
    </w:p>
    <w:p w14:paraId="56FA9BA8"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response = redirect('/index/')</w:t>
      </w:r>
    </w:p>
    <w:p w14:paraId="67326F32"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response.set_cookie('qwer', email, 3600)</w:t>
      </w:r>
    </w:p>
    <w:p w14:paraId="14E0B1F9"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response.set_cookie('asdf', password, 3600)</w:t>
      </w:r>
    </w:p>
    <w:p w14:paraId="42CE057E" w14:textId="650B56C6"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return response</w:t>
      </w:r>
    </w:p>
    <w:p w14:paraId="77C34F3A" w14:textId="6982E8A1"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else:</w:t>
      </w:r>
    </w:p>
    <w:p w14:paraId="1AC359C9" w14:textId="77777777" w:rsidR="00AB3176" w:rsidRPr="00A20993" w:rsidRDefault="00AB3176" w:rsidP="00B219FC">
      <w:pPr>
        <w:pStyle w:val="21"/>
        <w:spacing w:line="40" w:lineRule="atLeast"/>
        <w:ind w:firstLine="360"/>
        <w:rPr>
          <w:color w:val="000000" w:themeColor="text1"/>
          <w:sz w:val="18"/>
          <w:szCs w:val="18"/>
        </w:rPr>
      </w:pPr>
      <w:r w:rsidRPr="00A20993">
        <w:rPr>
          <w:rFonts w:hint="eastAsia"/>
          <w:color w:val="000000" w:themeColor="text1"/>
          <w:sz w:val="18"/>
          <w:szCs w:val="18"/>
        </w:rPr>
        <w:t xml:space="preserve">            return render(request, 'account/page-login.html', {'error_msg': '账号或密码错误请重新输入'})</w:t>
      </w:r>
    </w:p>
    <w:p w14:paraId="53583548"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else:</w:t>
      </w:r>
    </w:p>
    <w:p w14:paraId="52124A41"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22B78059"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print('flag', flag)</w:t>
      </w:r>
    </w:p>
    <w:p w14:paraId="74C39CE9"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if flag:</w:t>
      </w:r>
    </w:p>
    <w:p w14:paraId="0F679AE5" w14:textId="77777777"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return redirect('/index/')</w:t>
      </w:r>
    </w:p>
    <w:p w14:paraId="3D65D501" w14:textId="14AE0D99" w:rsidR="00AB3176" w:rsidRPr="00A20993" w:rsidRDefault="00AB3176" w:rsidP="00B219FC">
      <w:pPr>
        <w:pStyle w:val="21"/>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7D468336" w14:textId="328284C4" w:rsidR="004E2C7F" w:rsidRPr="00A20993" w:rsidRDefault="004E2C7F" w:rsidP="004E2C7F">
      <w:pPr>
        <w:pStyle w:val="11"/>
        <w:ind w:firstLineChars="0" w:firstLine="0"/>
        <w:rPr>
          <w:rFonts w:hint="default"/>
          <w:color w:val="000000" w:themeColor="text1"/>
        </w:rPr>
      </w:pPr>
      <w:bookmarkStart w:id="178" w:name="_Toc161943459"/>
      <w:r w:rsidRPr="00A20993">
        <w:rPr>
          <w:color w:val="000000" w:themeColor="text1"/>
        </w:rPr>
        <w:t>5.</w:t>
      </w:r>
      <w:r w:rsidRPr="00A20993">
        <w:rPr>
          <w:rFonts w:hint="default"/>
          <w:color w:val="000000" w:themeColor="text1"/>
        </w:rPr>
        <w:t>4</w:t>
      </w:r>
      <w:r w:rsidRPr="00A20993">
        <w:rPr>
          <w:color w:val="000000" w:themeColor="text1"/>
        </w:rPr>
        <w:t xml:space="preserve"> </w:t>
      </w:r>
      <w:r w:rsidR="0041680B" w:rsidRPr="00A20993">
        <w:rPr>
          <w:color w:val="000000" w:themeColor="text1"/>
        </w:rPr>
        <w:t>签到</w:t>
      </w:r>
      <w:bookmarkEnd w:id="178"/>
    </w:p>
    <w:p w14:paraId="15249B57" w14:textId="2584EAD9" w:rsidR="004E2C7F" w:rsidRPr="00A20993" w:rsidRDefault="006E21D7" w:rsidP="004E2C7F">
      <w:pPr>
        <w:pStyle w:val="21"/>
        <w:rPr>
          <w:color w:val="000000" w:themeColor="text1"/>
        </w:rPr>
      </w:pPr>
      <w:r w:rsidRPr="00A20993">
        <w:rPr>
          <w:rFonts w:hint="eastAsia"/>
          <w:color w:val="000000" w:themeColor="text1"/>
        </w:rPr>
        <w:t>签到</w:t>
      </w:r>
      <w:r w:rsidR="004E2C7F" w:rsidRPr="00A20993">
        <w:rPr>
          <w:rFonts w:hint="eastAsia"/>
          <w:color w:val="000000" w:themeColor="text1"/>
        </w:rPr>
        <w:t>界面如图5-</w:t>
      </w:r>
      <w:r w:rsidR="00412EFC" w:rsidRPr="00A20993">
        <w:rPr>
          <w:rFonts w:hint="eastAsia"/>
          <w:color w:val="000000" w:themeColor="text1"/>
        </w:rPr>
        <w:t>3</w:t>
      </w:r>
      <w:r w:rsidR="004E2C7F" w:rsidRPr="00A20993">
        <w:rPr>
          <w:rFonts w:hint="eastAsia"/>
          <w:color w:val="000000" w:themeColor="text1"/>
        </w:rPr>
        <w:t>所示，</w:t>
      </w:r>
      <w:r w:rsidR="00D5371A" w:rsidRPr="00A20993">
        <w:rPr>
          <w:rFonts w:hint="eastAsia"/>
          <w:color w:val="000000" w:themeColor="text1"/>
        </w:rPr>
        <w:t>当用户签到时，前端设置flag的值，判断变量 flag 是否为真。如果为真，则进入下一层条件判断。判断请求的方法是否为 POST 方法。如果是 POST 方法，则获取请求中的 'sign' 参数的值。如果 sign_flag 的值为 'True'，则创建一个 Attendence 对象，其中 stu 属性为 user，start_time 属性为当前时间。如果 sign_flag 的值为 'False'，则获取当前用户最后一次签到记录中 end_time 为空的记录。获取当前时间，并计算出当前时间与最后一次签到记录的开始时间之间的时长（以小时为单位），并保留一位小数。更新最后一次签到记录的 end_time 属性为当前时间，并将时长保存到 duration 属性中。</w:t>
      </w:r>
    </w:p>
    <w:p w14:paraId="386821A9" w14:textId="68160954" w:rsidR="004E2C7F" w:rsidRPr="00A20993" w:rsidRDefault="002B2799" w:rsidP="004E2C7F">
      <w:pPr>
        <w:spacing w:line="25" w:lineRule="atLeast"/>
        <w:jc w:val="center"/>
        <w:rPr>
          <w:color w:val="000000" w:themeColor="text1"/>
        </w:rPr>
      </w:pPr>
      <w:r w:rsidRPr="00A20993">
        <w:rPr>
          <w:noProof/>
          <w:color w:val="000000" w:themeColor="text1"/>
        </w:rPr>
        <w:lastRenderedPageBreak/>
        <w:drawing>
          <wp:inline distT="0" distB="0" distL="0" distR="0" wp14:anchorId="0906E129" wp14:editId="6A7E72BB">
            <wp:extent cx="5274310" cy="3296285"/>
            <wp:effectExtent l="0" t="0" r="0" b="5715"/>
            <wp:docPr id="50449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67" name="图片 50449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C53AADF" w14:textId="616EA6C5" w:rsidR="004E2C7F" w:rsidRPr="00A20993" w:rsidRDefault="000B79B8" w:rsidP="00D5371A">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图5</w:t>
      </w:r>
      <w:r w:rsidRPr="00A20993">
        <w:rPr>
          <w:rFonts w:ascii="黑体" w:eastAsia="黑体" w:hAnsi="黑体" w:hint="eastAsia"/>
          <w:color w:val="000000" w:themeColor="text1"/>
          <w:szCs w:val="21"/>
        </w:rPr>
        <w:t>-</w:t>
      </w:r>
      <w:r w:rsidR="00412EFC" w:rsidRPr="00A20993">
        <w:rPr>
          <w:rFonts w:ascii="黑体" w:eastAsia="黑体" w:hAnsi="黑体" w:hint="eastAsia"/>
          <w:color w:val="000000" w:themeColor="text1"/>
          <w:szCs w:val="21"/>
        </w:rPr>
        <w:t>3</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签到模块</w:t>
      </w:r>
    </w:p>
    <w:p w14:paraId="60CF1A68" w14:textId="48B81FCF" w:rsidR="004E2C7F" w:rsidRPr="00A20993" w:rsidRDefault="004E2C7F" w:rsidP="004E2C7F">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签到</w:t>
      </w:r>
      <w:r w:rsidRPr="00A20993">
        <w:rPr>
          <w:rFonts w:hint="eastAsia"/>
          <w:color w:val="000000" w:themeColor="text1"/>
        </w:rPr>
        <w:t>View核心代码如下：</w:t>
      </w:r>
    </w:p>
    <w:p w14:paraId="0C066603"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check(request):</w:t>
      </w:r>
    </w:p>
    <w:p w14:paraId="6C842FD8"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262C6400"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 = rank</w:t>
      </w:r>
    </w:p>
    <w:p w14:paraId="10050CE0"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2CCB9BAF"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1A2045CB"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sign_flag = request.POST.get('sign')</w:t>
      </w:r>
    </w:p>
    <w:p w14:paraId="63223F95"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print('sign_flag', type(sign_flag), sign_flag)</w:t>
      </w:r>
    </w:p>
    <w:p w14:paraId="33EE11DE"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sign_flag == 'True':</w:t>
      </w:r>
    </w:p>
    <w:p w14:paraId="4F304A37" w14:textId="7DFBCC18" w:rsidR="00ED5C70" w:rsidRPr="00A20993" w:rsidRDefault="00ED5C70" w:rsidP="00B219FC">
      <w:pPr>
        <w:pStyle w:val="21"/>
        <w:wordWrap w:val="0"/>
        <w:autoSpaceDE w:val="0"/>
        <w:autoSpaceDN w:val="0"/>
        <w:spacing w:line="40" w:lineRule="atLeast"/>
        <w:ind w:left="360" w:hangingChars="200" w:hanging="360"/>
        <w:rPr>
          <w:color w:val="000000" w:themeColor="text1"/>
          <w:sz w:val="18"/>
          <w:szCs w:val="18"/>
        </w:rPr>
      </w:pPr>
      <w:r w:rsidRPr="00A20993">
        <w:rPr>
          <w:color w:val="000000" w:themeColor="text1"/>
          <w:sz w:val="18"/>
          <w:szCs w:val="18"/>
        </w:rPr>
        <w:t xml:space="preserve">                   Attendence.objects.create(stu=user, start_time=datetime.datetime.now())</w:t>
      </w:r>
    </w:p>
    <w:p w14:paraId="0A9BEE49"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elif sign_flag == 'False':</w:t>
      </w:r>
    </w:p>
    <w:p w14:paraId="1B1112E1" w14:textId="0434F085"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cur_attendent = Attendence.objects.filter(stu=user, end_time=None)</w:t>
      </w:r>
    </w:p>
    <w:p w14:paraId="790E0997"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tmp_time = datetime.datetime.now()</w:t>
      </w:r>
    </w:p>
    <w:p w14:paraId="2A92ED7A" w14:textId="4C661B5F" w:rsidR="00ED5C70" w:rsidRPr="00A20993" w:rsidRDefault="00ED5C70" w:rsidP="00B219FC">
      <w:pPr>
        <w:pStyle w:val="21"/>
        <w:wordWrap w:val="0"/>
        <w:autoSpaceDE w:val="0"/>
        <w:autoSpaceDN w:val="0"/>
        <w:spacing w:line="40" w:lineRule="atLeast"/>
        <w:ind w:leftChars="150" w:left="315" w:firstLineChars="50" w:firstLine="90"/>
        <w:rPr>
          <w:color w:val="000000" w:themeColor="text1"/>
          <w:sz w:val="18"/>
          <w:szCs w:val="18"/>
        </w:rPr>
      </w:pPr>
      <w:r w:rsidRPr="00A20993">
        <w:rPr>
          <w:color w:val="000000" w:themeColor="text1"/>
          <w:sz w:val="18"/>
          <w:szCs w:val="18"/>
        </w:rPr>
        <w:t xml:space="preserve">                duration = round((tmp_time - cur_attendent.last().start_time).seconds / 3600, 1)</w:t>
      </w:r>
    </w:p>
    <w:p w14:paraId="61AD3277" w14:textId="68CAF000" w:rsidR="00ED5C70" w:rsidRPr="00A20993" w:rsidRDefault="00ED5C70" w:rsidP="00B219FC">
      <w:pPr>
        <w:pStyle w:val="21"/>
        <w:wordWrap w:val="0"/>
        <w:autoSpaceDE w:val="0"/>
        <w:autoSpaceDN w:val="0"/>
        <w:spacing w:line="40" w:lineRule="atLeast"/>
        <w:ind w:leftChars="100" w:left="210" w:firstLineChars="100" w:firstLine="180"/>
        <w:rPr>
          <w:color w:val="000000" w:themeColor="text1"/>
          <w:sz w:val="18"/>
          <w:szCs w:val="18"/>
        </w:rPr>
      </w:pPr>
      <w:r w:rsidRPr="00A20993">
        <w:rPr>
          <w:color w:val="000000" w:themeColor="text1"/>
          <w:sz w:val="18"/>
          <w:szCs w:val="18"/>
        </w:rPr>
        <w:t xml:space="preserve">                cur_attendent.update(end_time=tmp_time, duration=duration)</w:t>
      </w:r>
    </w:p>
    <w:p w14:paraId="4C75F491"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return HttpResponse(request, '操作成功')</w:t>
      </w:r>
    </w:p>
    <w:p w14:paraId="643449BF"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else:            # 查询上一个签到的状态</w:t>
      </w:r>
    </w:p>
    <w:p w14:paraId="44FE13E1" w14:textId="62476A6E" w:rsidR="00ED5C70" w:rsidRPr="00A20993" w:rsidRDefault="00ED5C70" w:rsidP="00B219FC">
      <w:pPr>
        <w:pStyle w:val="21"/>
        <w:wordWrap w:val="0"/>
        <w:autoSpaceDE w:val="0"/>
        <w:autoSpaceDN w:val="0"/>
        <w:spacing w:line="40" w:lineRule="atLeast"/>
        <w:ind w:leftChars="100" w:left="210" w:firstLineChars="100" w:firstLine="180"/>
        <w:rPr>
          <w:color w:val="000000" w:themeColor="text1"/>
          <w:sz w:val="18"/>
          <w:szCs w:val="18"/>
        </w:rPr>
      </w:pPr>
      <w:r w:rsidRPr="00A20993">
        <w:rPr>
          <w:color w:val="000000" w:themeColor="text1"/>
          <w:sz w:val="18"/>
          <w:szCs w:val="18"/>
        </w:rPr>
        <w:t xml:space="preserve">            pre_att = Attendence.objects.filter(stu=user).order_by('id').last()</w:t>
      </w:r>
    </w:p>
    <w:p w14:paraId="624D835D"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if pre_att:# 如果当前时间距上次签到时间超过六小时，并且上次签退时间等于签到时间</w:t>
      </w:r>
    </w:p>
    <w:p w14:paraId="18B50D56" w14:textId="478C0923" w:rsidR="00ED5C70" w:rsidRPr="00A20993" w:rsidRDefault="00ED5C70" w:rsidP="00B219FC">
      <w:pPr>
        <w:pStyle w:val="21"/>
        <w:wordWrap w:val="0"/>
        <w:autoSpaceDE w:val="0"/>
        <w:autoSpaceDN w:val="0"/>
        <w:spacing w:line="40" w:lineRule="atLeast"/>
        <w:ind w:leftChars="100" w:left="210" w:firstLineChars="100" w:firstLine="180"/>
        <w:rPr>
          <w:color w:val="000000" w:themeColor="text1"/>
          <w:sz w:val="18"/>
          <w:szCs w:val="18"/>
        </w:rPr>
      </w:pPr>
      <w:r w:rsidRPr="00A20993">
        <w:rPr>
          <w:color w:val="000000" w:themeColor="text1"/>
          <w:sz w:val="18"/>
          <w:szCs w:val="18"/>
        </w:rPr>
        <w:t xml:space="preserve">                if (datetime.datetime.now() - pre_att.start_time.replace(tzinfo=None)).seconds / 3600 &gt; 6 and pre_att.end_time == None:</w:t>
      </w:r>
    </w:p>
    <w:p w14:paraId="74CD53B0"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pre_att.delete()</w:t>
      </w:r>
    </w:p>
    <w:p w14:paraId="041070AA"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sign_flag = True</w:t>
      </w:r>
    </w:p>
    <w:p w14:paraId="07EF04D1" w14:textId="01DC8CE9" w:rsidR="00ED5C70" w:rsidRPr="00A20993" w:rsidRDefault="00ED5C70" w:rsidP="00B219FC">
      <w:pPr>
        <w:pStyle w:val="21"/>
        <w:wordWrap w:val="0"/>
        <w:autoSpaceDE w:val="0"/>
        <w:autoSpaceDN w:val="0"/>
        <w:spacing w:line="40" w:lineRule="atLeast"/>
        <w:ind w:firstLineChars="12" w:firstLine="22"/>
        <w:rPr>
          <w:color w:val="000000" w:themeColor="text1"/>
          <w:sz w:val="18"/>
          <w:szCs w:val="18"/>
        </w:rPr>
      </w:pPr>
      <w:r w:rsidRPr="00A20993">
        <w:rPr>
          <w:color w:val="000000" w:themeColor="text1"/>
          <w:sz w:val="18"/>
          <w:szCs w:val="18"/>
        </w:rPr>
        <w:t xml:space="preserve">                elif (datetime.datetime.now() - pre_att.start_time.replace(tzinfo=None)).sec</w:t>
      </w:r>
      <w:r w:rsidRPr="00A20993">
        <w:rPr>
          <w:color w:val="000000" w:themeColor="text1"/>
          <w:sz w:val="18"/>
          <w:szCs w:val="18"/>
        </w:rPr>
        <w:lastRenderedPageBreak/>
        <w:t>onds / 3600 &lt; 6 and pre_att.end_time == None:</w:t>
      </w:r>
    </w:p>
    <w:p w14:paraId="77986C5C"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sign_flag = False</w:t>
      </w:r>
    </w:p>
    <w:p w14:paraId="2D820C98"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7129F0C4"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sign_flag = True</w:t>
      </w:r>
    </w:p>
    <w:p w14:paraId="71068F54"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23B57ABC"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sign_flag = True</w:t>
      </w:r>
    </w:p>
    <w:p w14:paraId="04324376" w14:textId="5DACABDF"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user.user_type.caption =='</w:t>
      </w:r>
      <w:r w:rsidR="00640E5F" w:rsidRPr="00A20993">
        <w:rPr>
          <w:rFonts w:hint="eastAsia"/>
          <w:color w:val="000000" w:themeColor="text1"/>
          <w:sz w:val="18"/>
          <w:szCs w:val="18"/>
        </w:rPr>
        <w:t>班主任</w:t>
      </w:r>
      <w:r w:rsidRPr="00A20993">
        <w:rPr>
          <w:color w:val="000000" w:themeColor="text1"/>
          <w:sz w:val="18"/>
          <w:szCs w:val="18"/>
        </w:rPr>
        <w:t>':</w:t>
      </w:r>
    </w:p>
    <w:p w14:paraId="1752AC15" w14:textId="02394AC0" w:rsidR="00ED5C70" w:rsidRPr="00A20993" w:rsidRDefault="00ED5C70" w:rsidP="00B219FC">
      <w:pPr>
        <w:pStyle w:val="21"/>
        <w:wordWrap w:val="0"/>
        <w:autoSpaceDE w:val="0"/>
        <w:autoSpaceDN w:val="0"/>
        <w:spacing w:line="40" w:lineRule="atLeast"/>
        <w:ind w:leftChars="150" w:left="315" w:firstLineChars="50" w:firstLine="90"/>
        <w:rPr>
          <w:color w:val="000000" w:themeColor="text1"/>
          <w:sz w:val="18"/>
          <w:szCs w:val="18"/>
        </w:rPr>
      </w:pPr>
      <w:r w:rsidRPr="00A20993">
        <w:rPr>
          <w:color w:val="000000" w:themeColor="text1"/>
          <w:sz w:val="18"/>
          <w:szCs w:val="18"/>
        </w:rPr>
        <w:t xml:space="preserve">                att_list = Attendence.objects.filter(stu__cid=user.cid).order_by('-id')</w:t>
      </w:r>
    </w:p>
    <w:p w14:paraId="59A06D88" w14:textId="77777777" w:rsidR="00ED5C70" w:rsidRPr="00A20993" w:rsidRDefault="00ED5C70"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7A96D451" w14:textId="7206BF06" w:rsidR="00ED5C70" w:rsidRPr="00A20993" w:rsidRDefault="00ED5C70" w:rsidP="00B219FC">
      <w:pPr>
        <w:pStyle w:val="21"/>
        <w:wordWrap w:val="0"/>
        <w:autoSpaceDE w:val="0"/>
        <w:autoSpaceDN w:val="0"/>
        <w:spacing w:line="40" w:lineRule="atLeast"/>
        <w:ind w:leftChars="100" w:left="210" w:firstLineChars="100" w:firstLine="180"/>
        <w:rPr>
          <w:color w:val="000000" w:themeColor="text1"/>
          <w:sz w:val="18"/>
          <w:szCs w:val="18"/>
        </w:rPr>
      </w:pPr>
      <w:r w:rsidRPr="00A20993">
        <w:rPr>
          <w:color w:val="000000" w:themeColor="text1"/>
          <w:sz w:val="18"/>
          <w:szCs w:val="18"/>
        </w:rPr>
        <w:t xml:space="preserve">                att_list = Attendence.objects.filter(stu=user).order_by('-id')</w:t>
      </w:r>
    </w:p>
    <w:p w14:paraId="075C266F" w14:textId="09F98552" w:rsidR="00ED5C70" w:rsidRPr="00A20993" w:rsidRDefault="00ED5C70" w:rsidP="00B219FC">
      <w:pPr>
        <w:pStyle w:val="21"/>
        <w:wordWrap w:val="0"/>
        <w:autoSpaceDE w:val="0"/>
        <w:autoSpaceDN w:val="0"/>
        <w:spacing w:line="40" w:lineRule="atLeast"/>
        <w:ind w:leftChars="150" w:left="315" w:firstLineChars="50" w:firstLine="90"/>
        <w:rPr>
          <w:color w:val="000000" w:themeColor="text1"/>
          <w:sz w:val="18"/>
          <w:szCs w:val="18"/>
        </w:rPr>
      </w:pPr>
      <w:r w:rsidRPr="00A20993">
        <w:rPr>
          <w:color w:val="000000" w:themeColor="text1"/>
          <w:sz w:val="18"/>
          <w:szCs w:val="18"/>
        </w:rPr>
        <w:t xml:space="preserve">            return render(request, 'attendance/check.html', locals())</w:t>
      </w:r>
    </w:p>
    <w:p w14:paraId="49BFFC4B" w14:textId="753B1F4D" w:rsidR="00ED5C70" w:rsidRPr="00A20993" w:rsidRDefault="00ED5C70" w:rsidP="00B219FC">
      <w:pPr>
        <w:pStyle w:val="21"/>
        <w:wordWrap w:val="0"/>
        <w:autoSpaceDE w:val="0"/>
        <w:autoSpaceDN w:val="0"/>
        <w:spacing w:line="40" w:lineRule="atLeast"/>
        <w:ind w:firstLineChars="0" w:firstLine="200"/>
        <w:rPr>
          <w:color w:val="000000" w:themeColor="text1"/>
          <w:sz w:val="18"/>
          <w:szCs w:val="18"/>
        </w:rPr>
      </w:pPr>
      <w:r w:rsidRPr="00A20993">
        <w:rPr>
          <w:color w:val="000000" w:themeColor="text1"/>
          <w:sz w:val="18"/>
          <w:szCs w:val="18"/>
        </w:rPr>
        <w:t xml:space="preserve">    return render(request, 'account/page-login.html', {'error_msg': ''})</w:t>
      </w:r>
    </w:p>
    <w:p w14:paraId="2B392F2B" w14:textId="01BB9E2C" w:rsidR="004E2C7F" w:rsidRPr="00A20993" w:rsidRDefault="004E2C7F" w:rsidP="004E2C7F">
      <w:pPr>
        <w:pStyle w:val="11"/>
        <w:ind w:firstLineChars="0" w:firstLine="0"/>
        <w:rPr>
          <w:rFonts w:hint="default"/>
          <w:color w:val="000000" w:themeColor="text1"/>
        </w:rPr>
      </w:pPr>
      <w:bookmarkStart w:id="179" w:name="_Toc161943460"/>
      <w:r w:rsidRPr="00A20993">
        <w:rPr>
          <w:color w:val="000000" w:themeColor="text1"/>
        </w:rPr>
        <w:t>5.</w:t>
      </w:r>
      <w:r w:rsidRPr="00A20993">
        <w:rPr>
          <w:rFonts w:hint="default"/>
          <w:color w:val="000000" w:themeColor="text1"/>
        </w:rPr>
        <w:t>5</w:t>
      </w:r>
      <w:r w:rsidRPr="00A20993">
        <w:rPr>
          <w:color w:val="000000" w:themeColor="text1"/>
        </w:rPr>
        <w:t xml:space="preserve"> </w:t>
      </w:r>
      <w:r w:rsidR="0041680B" w:rsidRPr="00A20993">
        <w:rPr>
          <w:color w:val="000000" w:themeColor="text1"/>
        </w:rPr>
        <w:t>考勤统计</w:t>
      </w:r>
      <w:bookmarkEnd w:id="179"/>
    </w:p>
    <w:p w14:paraId="4BD35ACA" w14:textId="35FAE7D8" w:rsidR="004E2C7F" w:rsidRPr="00A20993" w:rsidRDefault="008252BA" w:rsidP="00D5371A">
      <w:pPr>
        <w:pStyle w:val="21"/>
        <w:rPr>
          <w:color w:val="000000" w:themeColor="text1"/>
        </w:rPr>
      </w:pPr>
      <w:r w:rsidRPr="00A20993">
        <w:rPr>
          <w:rFonts w:hint="eastAsia"/>
          <w:color w:val="000000" w:themeColor="text1"/>
        </w:rPr>
        <w:t>考勤分析</w:t>
      </w:r>
      <w:r w:rsidR="004E2C7F" w:rsidRPr="00A20993">
        <w:rPr>
          <w:rFonts w:hint="eastAsia"/>
          <w:color w:val="000000" w:themeColor="text1"/>
        </w:rPr>
        <w:t>界面如图</w:t>
      </w:r>
      <w:r w:rsidR="00427F0F" w:rsidRPr="00A20993">
        <w:rPr>
          <w:rFonts w:hint="eastAsia"/>
          <w:color w:val="000000" w:themeColor="text1"/>
        </w:rPr>
        <w:t>5-4</w:t>
      </w:r>
      <w:r w:rsidR="004E2C7F" w:rsidRPr="00A20993">
        <w:rPr>
          <w:rFonts w:hint="eastAsia"/>
          <w:color w:val="000000" w:themeColor="text1"/>
        </w:rPr>
        <w:t>所示，</w:t>
      </w:r>
      <w:r w:rsidR="00D5371A" w:rsidRPr="00A20993">
        <w:rPr>
          <w:rFonts w:hint="eastAsia"/>
          <w:color w:val="000000" w:themeColor="text1"/>
        </w:rPr>
        <w:t>当</w:t>
      </w:r>
      <w:r w:rsidR="00640E5F" w:rsidRPr="00A20993">
        <w:rPr>
          <w:rFonts w:hint="eastAsia"/>
          <w:color w:val="000000" w:themeColor="text1"/>
        </w:rPr>
        <w:t>班主任</w:t>
      </w:r>
      <w:r w:rsidR="00D5371A" w:rsidRPr="00A20993">
        <w:rPr>
          <w:rFonts w:hint="eastAsia"/>
          <w:color w:val="000000" w:themeColor="text1"/>
        </w:rPr>
        <w:t>登录时，后端获取当前日期和星期几，计算本周的第一天和最后一天，查询Attendence模中日期在本周范围内的记录，并按照学号、</w:t>
      </w:r>
      <w:r w:rsidR="0067388F" w:rsidRPr="00A20993">
        <w:rPr>
          <w:rFonts w:hint="eastAsia"/>
          <w:color w:val="000000" w:themeColor="text1"/>
        </w:rPr>
        <w:t>家庭用户的</w:t>
      </w:r>
      <w:r w:rsidR="00D5371A" w:rsidRPr="00A20993">
        <w:rPr>
          <w:rFonts w:hint="eastAsia"/>
          <w:color w:val="000000" w:themeColor="text1"/>
        </w:rPr>
        <w:t>用户名和班级名称进行分组，计算总时长。将查询结果转换为JSON格式，使用json.dumps()方法将查询结果列表转换为JSON字符串。使用HttpResponse()函数将JSON字符串作为响应内容返回给客户端。渲染名为'total.html'的模板，使用render()函数将模板和变量传递给模板引擎进行渲染。使用HttpResponse()函数将渲染后的页面作为响应内容返回给客户端。</w:t>
      </w:r>
    </w:p>
    <w:p w14:paraId="064ECCE1" w14:textId="64E06D29" w:rsidR="004E2C7F" w:rsidRPr="00A20993" w:rsidRDefault="00ED3684" w:rsidP="004E2C7F">
      <w:pPr>
        <w:spacing w:line="25" w:lineRule="atLeast"/>
        <w:jc w:val="center"/>
        <w:rPr>
          <w:color w:val="000000" w:themeColor="text1"/>
        </w:rPr>
      </w:pPr>
      <w:r w:rsidRPr="00A20993">
        <w:rPr>
          <w:noProof/>
          <w:color w:val="000000" w:themeColor="text1"/>
        </w:rPr>
        <w:drawing>
          <wp:inline distT="0" distB="0" distL="0" distR="0" wp14:anchorId="10C8B509" wp14:editId="12DEF8C5">
            <wp:extent cx="5274310" cy="2926634"/>
            <wp:effectExtent l="0" t="0" r="0" b="0"/>
            <wp:docPr id="1489073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3482" name=""/>
                    <pic:cNvPicPr/>
                  </pic:nvPicPr>
                  <pic:blipFill rotWithShape="1">
                    <a:blip r:embed="rId33"/>
                    <a:srcRect t="11214"/>
                    <a:stretch/>
                  </pic:blipFill>
                  <pic:spPr bwMode="auto">
                    <a:xfrm>
                      <a:off x="0" y="0"/>
                      <a:ext cx="5274310" cy="2926634"/>
                    </a:xfrm>
                    <a:prstGeom prst="rect">
                      <a:avLst/>
                    </a:prstGeom>
                    <a:ln>
                      <a:noFill/>
                    </a:ln>
                    <a:extLst>
                      <a:ext uri="{53640926-AAD7-44D8-BBD7-CCE9431645EC}">
                        <a14:shadowObscured xmlns:a14="http://schemas.microsoft.com/office/drawing/2010/main"/>
                      </a:ext>
                    </a:extLst>
                  </pic:spPr>
                </pic:pic>
              </a:graphicData>
            </a:graphic>
          </wp:inline>
        </w:drawing>
      </w:r>
    </w:p>
    <w:p w14:paraId="28E273A0" w14:textId="285D7F81" w:rsidR="000B79B8" w:rsidRPr="00A20993" w:rsidRDefault="000B79B8" w:rsidP="000B79B8">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5-4</w:t>
      </w:r>
      <w:r w:rsidRPr="00A20993">
        <w:rPr>
          <w:rFonts w:ascii="黑体" w:eastAsia="黑体" w:hAnsi="黑体"/>
          <w:color w:val="000000" w:themeColor="text1"/>
          <w:szCs w:val="21"/>
        </w:rPr>
        <w:t xml:space="preserve"> </w:t>
      </w:r>
    </w:p>
    <w:p w14:paraId="67DCADF3" w14:textId="442DE524" w:rsidR="004E2C7F" w:rsidRPr="00A20993" w:rsidRDefault="004E2C7F" w:rsidP="004E2C7F">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考勤统计</w:t>
      </w:r>
      <w:r w:rsidRPr="00A20993">
        <w:rPr>
          <w:rFonts w:hint="eastAsia"/>
          <w:color w:val="000000" w:themeColor="text1"/>
        </w:rPr>
        <w:t>View核心代码如下：</w:t>
      </w:r>
    </w:p>
    <w:p w14:paraId="5A8E5728"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21B27C70"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total(request):</w:t>
      </w:r>
    </w:p>
    <w:p w14:paraId="575CA589"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(flag, user) = check_cookie(request)</w:t>
      </w:r>
    </w:p>
    <w:p w14:paraId="1847523D"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032A9CFF"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 = rank</w:t>
      </w:r>
    </w:p>
    <w:p w14:paraId="14D583E8" w14:textId="618192D8"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5E3227A2"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45276637" w14:textId="1E03DA60"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nowdate = datetime.datetime.now()#获取当前日期和星期几。</w:t>
      </w:r>
    </w:p>
    <w:p w14:paraId="13892932"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weekDay = datetime.datetime.weekday(nowdate)</w:t>
      </w:r>
    </w:p>
    <w:p w14:paraId="0FFE1525"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firstDay = nowdate - datetime.timedelta(days=weekDay)</w:t>
      </w:r>
    </w:p>
    <w:p w14:paraId="217DE5D7" w14:textId="372C1478"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lastDay = nowdate + datetime.timedelta(days=6 - weekDay)</w:t>
      </w:r>
    </w:p>
    <w:p w14:paraId="75E721D3"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info_list = Attendence.objects.filter(date__gte=firstDay, date__lte=lastDay,stu__cid=user.cid).values( \</w:t>
      </w:r>
    </w:p>
    <w:p w14:paraId="3F0988C0"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'stu', 'stu__username', 'stu__cid__name', ).annotate(total_time=Sum('duration')).order_by()</w:t>
      </w:r>
    </w:p>
    <w:p w14:paraId="6BCFF335"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info_list = json.dumps(list(info_list), cls=DecimalEncoder)</w:t>
      </w:r>
    </w:p>
    <w:p w14:paraId="23B220B5"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HttpResponse(info_list)</w:t>
      </w:r>
    </w:p>
    <w:p w14:paraId="039D7B53"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4B90E223"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nowdate = datetime.datetime.now()</w:t>
      </w:r>
    </w:p>
    <w:p w14:paraId="10404165"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weekDay = datetime.datetime.weekday(nowdate)</w:t>
      </w:r>
    </w:p>
    <w:p w14:paraId="0C1969A8"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firstDay = nowdate - datetime.timedelta(days=weekDay)</w:t>
      </w:r>
    </w:p>
    <w:p w14:paraId="45F6FAB8"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lastDay = nowdate + datetime.timedelta(days=6 - weekDay)</w:t>
      </w:r>
    </w:p>
    <w:p w14:paraId="2EFD3086"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info_list = Attendence.objects.filter(date__gte=firstDay, date__lte=lastDay,stu__cid=user.cid).values('stu', 'stu__username',</w:t>
      </w:r>
    </w:p>
    <w:p w14:paraId="423B49B0"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'stu__cid__name').annotate(</w:t>
      </w:r>
    </w:p>
    <w:p w14:paraId="7786C9F0"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total_time=Sum('duration')).order_by()</w:t>
      </w:r>
    </w:p>
    <w:p w14:paraId="08FDF6B3"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'attendance/total.html', locals())</w:t>
      </w:r>
    </w:p>
    <w:p w14:paraId="11EDE3E8" w14:textId="77777777" w:rsidR="00B77038" w:rsidRPr="00A20993" w:rsidRDefault="00B77038"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138FE65A" w14:textId="6E4CFB91" w:rsidR="00AB3176" w:rsidRPr="00A20993" w:rsidRDefault="00B77038" w:rsidP="00B219FC">
      <w:pPr>
        <w:pStyle w:val="21"/>
        <w:wordWrap w:val="0"/>
        <w:autoSpaceDE w:val="0"/>
        <w:autoSpaceDN w:val="0"/>
        <w:spacing w:line="40" w:lineRule="atLeast"/>
        <w:ind w:firstLine="360"/>
        <w:rPr>
          <w:color w:val="000000" w:themeColor="text1"/>
        </w:rPr>
      </w:pPr>
      <w:r w:rsidRPr="00A20993">
        <w:rPr>
          <w:color w:val="000000" w:themeColor="text1"/>
          <w:sz w:val="18"/>
          <w:szCs w:val="18"/>
        </w:rPr>
        <w:t xml:space="preserve">        return render(request, 'denied.html')</w:t>
      </w:r>
      <w:r w:rsidR="00AB3176" w:rsidRPr="00A20993">
        <w:rPr>
          <w:color w:val="000000" w:themeColor="text1"/>
          <w:sz w:val="18"/>
          <w:szCs w:val="18"/>
        </w:rPr>
        <w:t xml:space="preserve">       </w:t>
      </w:r>
      <w:r w:rsidR="00AB3176" w:rsidRPr="00A20993">
        <w:rPr>
          <w:color w:val="000000" w:themeColor="text1"/>
        </w:rPr>
        <w:t xml:space="preserve"> </w:t>
      </w:r>
    </w:p>
    <w:p w14:paraId="546D4AD7" w14:textId="4495FEC4" w:rsidR="004E2C7F" w:rsidRPr="00A20993" w:rsidRDefault="004E2C7F" w:rsidP="004E2C7F">
      <w:pPr>
        <w:pStyle w:val="11"/>
        <w:ind w:firstLineChars="0" w:firstLine="0"/>
        <w:rPr>
          <w:rFonts w:hint="default"/>
          <w:color w:val="000000" w:themeColor="text1"/>
        </w:rPr>
      </w:pPr>
      <w:bookmarkStart w:id="180" w:name="_Toc161943461"/>
      <w:r w:rsidRPr="00A20993">
        <w:rPr>
          <w:color w:val="000000" w:themeColor="text1"/>
        </w:rPr>
        <w:t>5.</w:t>
      </w:r>
      <w:r w:rsidRPr="00A20993">
        <w:rPr>
          <w:rFonts w:hint="default"/>
          <w:color w:val="000000" w:themeColor="text1"/>
        </w:rPr>
        <w:t>6</w:t>
      </w:r>
      <w:r w:rsidRPr="00A20993">
        <w:rPr>
          <w:color w:val="000000" w:themeColor="text1"/>
        </w:rPr>
        <w:t xml:space="preserve"> </w:t>
      </w:r>
      <w:r w:rsidR="0041680B" w:rsidRPr="00A20993">
        <w:rPr>
          <w:color w:val="000000" w:themeColor="text1"/>
        </w:rPr>
        <w:t>通知栏</w:t>
      </w:r>
      <w:bookmarkEnd w:id="180"/>
    </w:p>
    <w:p w14:paraId="3A5FCCE9" w14:textId="30A833D0" w:rsidR="00D5371A" w:rsidRPr="00A20993" w:rsidRDefault="004E2C7F" w:rsidP="00D5371A">
      <w:pPr>
        <w:pStyle w:val="21"/>
        <w:rPr>
          <w:color w:val="000000" w:themeColor="text1"/>
        </w:rPr>
      </w:pPr>
      <w:r w:rsidRPr="00A20993">
        <w:rPr>
          <w:rFonts w:hint="eastAsia"/>
          <w:color w:val="000000" w:themeColor="text1"/>
        </w:rPr>
        <w:t>用户</w:t>
      </w:r>
      <w:r w:rsidR="00ED3684" w:rsidRPr="00A20993">
        <w:rPr>
          <w:rFonts w:hint="eastAsia"/>
          <w:color w:val="000000" w:themeColor="text1"/>
        </w:rPr>
        <w:t>通知栏</w:t>
      </w:r>
      <w:r w:rsidRPr="00A20993">
        <w:rPr>
          <w:rFonts w:hint="eastAsia"/>
          <w:color w:val="000000" w:themeColor="text1"/>
        </w:rPr>
        <w:t>界面如图</w:t>
      </w:r>
      <w:r w:rsidR="00427F0F" w:rsidRPr="00A20993">
        <w:rPr>
          <w:rFonts w:hint="eastAsia"/>
          <w:color w:val="000000" w:themeColor="text1"/>
        </w:rPr>
        <w:t>5-5</w:t>
      </w:r>
      <w:r w:rsidRPr="00A20993">
        <w:rPr>
          <w:rFonts w:hint="eastAsia"/>
          <w:color w:val="000000" w:themeColor="text1"/>
        </w:rPr>
        <w:t>所示</w:t>
      </w:r>
      <w:r w:rsidR="00D5371A" w:rsidRPr="00A20993">
        <w:rPr>
          <w:rFonts w:hint="eastAsia"/>
          <w:color w:val="000000" w:themeColor="text1"/>
        </w:rPr>
        <w:t>，当用户查看通知时，该函数的功能是获取所有的Notice对象，并按照发布日期的倒序进行排序，然后将结果存储在info_list变量中。最后，使用render函数将请求、模板路径和局部变量作为参数，返回一个渲染后的HTML页面给用户。</w:t>
      </w:r>
    </w:p>
    <w:p w14:paraId="7FDCF37E" w14:textId="0844E210" w:rsidR="004E2C7F" w:rsidRPr="00A20993" w:rsidRDefault="004E2C7F" w:rsidP="004E2C7F">
      <w:pPr>
        <w:pStyle w:val="21"/>
        <w:rPr>
          <w:color w:val="000000" w:themeColor="text1"/>
        </w:rPr>
      </w:pPr>
    </w:p>
    <w:p w14:paraId="5A761D5C" w14:textId="3BFB20E3" w:rsidR="004E2C7F" w:rsidRPr="00A20993" w:rsidRDefault="003930A2" w:rsidP="004E2C7F">
      <w:pPr>
        <w:spacing w:line="25" w:lineRule="atLeast"/>
        <w:jc w:val="center"/>
        <w:rPr>
          <w:color w:val="000000" w:themeColor="text1"/>
        </w:rPr>
      </w:pPr>
      <w:r w:rsidRPr="00A20993">
        <w:rPr>
          <w:noProof/>
          <w:color w:val="000000" w:themeColor="text1"/>
        </w:rPr>
        <w:lastRenderedPageBreak/>
        <w:drawing>
          <wp:inline distT="0" distB="0" distL="0" distR="0" wp14:anchorId="536EDF80" wp14:editId="68E1D666">
            <wp:extent cx="5227782" cy="3000721"/>
            <wp:effectExtent l="0" t="0" r="5080" b="0"/>
            <wp:docPr id="13020398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9822" name="图片 1302039822"/>
                    <pic:cNvPicPr/>
                  </pic:nvPicPr>
                  <pic:blipFill rotWithShape="1">
                    <a:blip r:embed="rId34" cstate="print">
                      <a:extLst>
                        <a:ext uri="{28A0092B-C50C-407E-A947-70E740481C1C}">
                          <a14:useLocalDpi xmlns:a14="http://schemas.microsoft.com/office/drawing/2010/main" val="0"/>
                        </a:ext>
                      </a:extLst>
                    </a:blip>
                    <a:srcRect t="8967" r="882"/>
                    <a:stretch/>
                  </pic:blipFill>
                  <pic:spPr bwMode="auto">
                    <a:xfrm>
                      <a:off x="0" y="0"/>
                      <a:ext cx="5227782" cy="3000721"/>
                    </a:xfrm>
                    <a:prstGeom prst="rect">
                      <a:avLst/>
                    </a:prstGeom>
                    <a:ln>
                      <a:noFill/>
                    </a:ln>
                    <a:extLst>
                      <a:ext uri="{53640926-AAD7-44D8-BBD7-CCE9431645EC}">
                        <a14:shadowObscured xmlns:a14="http://schemas.microsoft.com/office/drawing/2010/main"/>
                      </a:ext>
                    </a:extLst>
                  </pic:spPr>
                </pic:pic>
              </a:graphicData>
            </a:graphic>
          </wp:inline>
        </w:drawing>
      </w:r>
    </w:p>
    <w:p w14:paraId="42124503" w14:textId="6F5BB66F" w:rsidR="000B79B8" w:rsidRPr="00A20993" w:rsidRDefault="000B79B8" w:rsidP="000B79B8">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5-5</w:t>
      </w:r>
      <w:r w:rsidRPr="00A20993">
        <w:rPr>
          <w:rFonts w:ascii="黑体" w:eastAsia="黑体" w:hAnsi="黑体"/>
          <w:color w:val="000000" w:themeColor="text1"/>
          <w:szCs w:val="21"/>
        </w:rPr>
        <w:t xml:space="preserve"> 通知栏</w:t>
      </w:r>
    </w:p>
    <w:p w14:paraId="6958C90E" w14:textId="655C64E8" w:rsidR="004E2C7F" w:rsidRPr="00A20993" w:rsidRDefault="004E2C7F" w:rsidP="004E2C7F">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通知栏</w:t>
      </w:r>
      <w:r w:rsidRPr="00A20993">
        <w:rPr>
          <w:rFonts w:hint="eastAsia"/>
          <w:color w:val="000000" w:themeColor="text1"/>
        </w:rPr>
        <w:t>View核心代码如下：</w:t>
      </w:r>
    </w:p>
    <w:p w14:paraId="27D882F9"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38255310"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notice(request):</w:t>
      </w:r>
    </w:p>
    <w:p w14:paraId="0AF06708"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user) = check_cookie(request)</w:t>
      </w:r>
    </w:p>
    <w:p w14:paraId="43AD45B1"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user_class = user.cid</w:t>
      </w:r>
    </w:p>
    <w:p w14:paraId="69578272" w14:textId="31B6DB84"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info_list=Notice.objects.filter(author__cid=user_class).order_by('-post_date')</w:t>
      </w:r>
    </w:p>
    <w:p w14:paraId="3DB0C9DA" w14:textId="5D3445E0"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'notice/notice.html', locals())</w:t>
      </w:r>
    </w:p>
    <w:p w14:paraId="4BB0B4F6" w14:textId="2A3EDB70" w:rsidR="0041680B" w:rsidRPr="00A20993" w:rsidRDefault="0041680B" w:rsidP="0041680B">
      <w:pPr>
        <w:pStyle w:val="11"/>
        <w:ind w:firstLineChars="0" w:firstLine="0"/>
        <w:rPr>
          <w:rFonts w:hint="default"/>
          <w:color w:val="000000" w:themeColor="text1"/>
        </w:rPr>
      </w:pPr>
      <w:bookmarkStart w:id="181" w:name="_Toc161943462"/>
      <w:r w:rsidRPr="00A20993">
        <w:rPr>
          <w:color w:val="000000" w:themeColor="text1"/>
        </w:rPr>
        <w:t>5.</w:t>
      </w:r>
      <w:r w:rsidRPr="00A20993">
        <w:rPr>
          <w:rFonts w:hint="default"/>
          <w:color w:val="000000" w:themeColor="text1"/>
        </w:rPr>
        <w:t>7</w:t>
      </w:r>
      <w:r w:rsidRPr="00A20993">
        <w:rPr>
          <w:color w:val="000000" w:themeColor="text1"/>
        </w:rPr>
        <w:t xml:space="preserve"> 通知栏管理</w:t>
      </w:r>
      <w:bookmarkEnd w:id="181"/>
    </w:p>
    <w:p w14:paraId="551B253F" w14:textId="22A58DA1" w:rsidR="0041680B" w:rsidRPr="00A20993" w:rsidRDefault="00E92E10" w:rsidP="0041680B">
      <w:pPr>
        <w:pStyle w:val="21"/>
        <w:rPr>
          <w:color w:val="000000" w:themeColor="text1"/>
        </w:rPr>
      </w:pPr>
      <w:r w:rsidRPr="00A20993">
        <w:rPr>
          <w:rFonts w:hint="eastAsia"/>
          <w:color w:val="000000" w:themeColor="text1"/>
        </w:rPr>
        <w:t>通知管理</w:t>
      </w:r>
      <w:r w:rsidR="0041680B" w:rsidRPr="00A20993">
        <w:rPr>
          <w:rFonts w:hint="eastAsia"/>
          <w:color w:val="000000" w:themeColor="text1"/>
        </w:rPr>
        <w:t>界面如图</w:t>
      </w:r>
      <w:r w:rsidR="00427F0F" w:rsidRPr="00A20993">
        <w:rPr>
          <w:rFonts w:hint="eastAsia"/>
          <w:color w:val="000000" w:themeColor="text1"/>
        </w:rPr>
        <w:t>5-6</w:t>
      </w:r>
      <w:r w:rsidR="0041680B" w:rsidRPr="00A20993">
        <w:rPr>
          <w:rFonts w:hint="eastAsia"/>
          <w:color w:val="000000" w:themeColor="text1"/>
        </w:rPr>
        <w:t>所示，</w:t>
      </w:r>
      <w:r w:rsidR="00D5371A" w:rsidRPr="00A20993">
        <w:rPr>
          <w:rFonts w:hint="eastAsia"/>
          <w:color w:val="000000" w:themeColor="text1"/>
        </w:rPr>
        <w:t>当用户发布通知时，这段代码的作用是管理通知。首先，它会检查用户是否已经登录，如果没有登录，则会跳转到登录页面。然后，它会检查用户是否为</w:t>
      </w:r>
      <w:r w:rsidR="00640E5F" w:rsidRPr="00A20993">
        <w:rPr>
          <w:rFonts w:hint="eastAsia"/>
          <w:color w:val="000000" w:themeColor="text1"/>
        </w:rPr>
        <w:t>班主任</w:t>
      </w:r>
      <w:r w:rsidR="00D5371A" w:rsidRPr="00A20993">
        <w:rPr>
          <w:rFonts w:hint="eastAsia"/>
          <w:color w:val="000000" w:themeColor="text1"/>
        </w:rPr>
        <w:t>。如果是，则会根据请求方法创建通知或者显示通知管理页面。如果不是</w:t>
      </w:r>
      <w:r w:rsidR="00640E5F" w:rsidRPr="00A20993">
        <w:rPr>
          <w:rFonts w:hint="eastAsia"/>
          <w:color w:val="000000" w:themeColor="text1"/>
        </w:rPr>
        <w:t>班主任</w:t>
      </w:r>
      <w:r w:rsidR="00D5371A" w:rsidRPr="00A20993">
        <w:rPr>
          <w:rFonts w:hint="eastAsia"/>
          <w:color w:val="000000" w:themeColor="text1"/>
        </w:rPr>
        <w:t>，则会显示无权访问通知管理页面</w:t>
      </w:r>
      <w:r w:rsidR="00427F0F" w:rsidRPr="00A20993">
        <w:rPr>
          <w:rFonts w:hint="eastAsia"/>
          <w:color w:val="000000" w:themeColor="text1"/>
        </w:rPr>
        <w:t>如图5-7</w:t>
      </w:r>
      <w:r w:rsidR="00D5371A" w:rsidRPr="00A20993">
        <w:rPr>
          <w:rFonts w:hint="eastAsia"/>
          <w:color w:val="000000" w:themeColor="text1"/>
        </w:rPr>
        <w:t>。</w:t>
      </w:r>
    </w:p>
    <w:p w14:paraId="3CD68277" w14:textId="14EEC497" w:rsidR="000B79B8" w:rsidRPr="00A20993" w:rsidRDefault="002B2799" w:rsidP="000B79B8">
      <w:pPr>
        <w:spacing w:line="300" w:lineRule="auto"/>
        <w:jc w:val="center"/>
        <w:rPr>
          <w:rFonts w:ascii="黑体" w:eastAsia="黑体" w:hAnsi="黑体"/>
          <w:color w:val="000000" w:themeColor="text1"/>
          <w:szCs w:val="21"/>
        </w:rPr>
      </w:pPr>
      <w:r w:rsidRPr="00A20993">
        <w:rPr>
          <w:rFonts w:ascii="黑体" w:eastAsia="黑体" w:hAnsi="黑体"/>
          <w:noProof/>
          <w:color w:val="000000" w:themeColor="text1"/>
          <w:szCs w:val="21"/>
          <w:lang w:val="zh-CN"/>
        </w:rPr>
        <w:lastRenderedPageBreak/>
        <w:drawing>
          <wp:inline distT="0" distB="0" distL="0" distR="0" wp14:anchorId="1400A1FA" wp14:editId="584597A6">
            <wp:extent cx="5274310" cy="3296285"/>
            <wp:effectExtent l="0" t="0" r="0" b="5715"/>
            <wp:docPr id="11621025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2597" name="图片 11621025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sidR="000B79B8"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5-6</w:t>
      </w:r>
      <w:r w:rsidR="000B79B8" w:rsidRPr="00A20993">
        <w:rPr>
          <w:rFonts w:ascii="黑体" w:eastAsia="黑体" w:hAnsi="黑体"/>
          <w:color w:val="000000" w:themeColor="text1"/>
          <w:szCs w:val="21"/>
        </w:rPr>
        <w:t xml:space="preserve"> </w:t>
      </w:r>
      <w:r w:rsidR="000B79B8" w:rsidRPr="00A20993">
        <w:rPr>
          <w:rFonts w:ascii="黑体" w:eastAsia="黑体" w:hAnsi="黑体" w:hint="eastAsia"/>
          <w:color w:val="000000" w:themeColor="text1"/>
          <w:szCs w:val="21"/>
        </w:rPr>
        <w:t>发布通知</w:t>
      </w:r>
    </w:p>
    <w:p w14:paraId="713213B7" w14:textId="3CA9826A" w:rsidR="0041680B" w:rsidRPr="00A20993" w:rsidRDefault="002B2799" w:rsidP="0041680B">
      <w:pPr>
        <w:jc w:val="center"/>
        <w:rPr>
          <w:rStyle w:val="af2"/>
          <w:color w:val="000000" w:themeColor="text1"/>
        </w:rPr>
      </w:pPr>
      <w:r w:rsidRPr="00A20993">
        <w:rPr>
          <w:noProof/>
          <w:color w:val="000000" w:themeColor="text1"/>
          <w:szCs w:val="21"/>
        </w:rPr>
        <w:drawing>
          <wp:inline distT="0" distB="0" distL="0" distR="0" wp14:anchorId="23273EB4" wp14:editId="6F34D112">
            <wp:extent cx="5274310" cy="3296285"/>
            <wp:effectExtent l="0" t="0" r="0" b="5715"/>
            <wp:docPr id="18922054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5417" name="图片 18922054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F9726CE" w14:textId="2B27ED4C" w:rsidR="0041680B" w:rsidRPr="00A20993" w:rsidRDefault="000B79B8" w:rsidP="00D5371A">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5-7</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学生用户在此</w:t>
      </w:r>
      <w:r w:rsidR="00355028" w:rsidRPr="00A20993">
        <w:rPr>
          <w:rFonts w:ascii="黑体" w:eastAsia="黑体" w:hAnsi="黑体" w:hint="eastAsia"/>
          <w:color w:val="000000" w:themeColor="text1"/>
          <w:szCs w:val="21"/>
        </w:rPr>
        <w:t>界面</w:t>
      </w:r>
      <w:r w:rsidRPr="00A20993">
        <w:rPr>
          <w:rFonts w:ascii="黑体" w:eastAsia="黑体" w:hAnsi="黑体" w:hint="eastAsia"/>
          <w:color w:val="000000" w:themeColor="text1"/>
          <w:szCs w:val="21"/>
        </w:rPr>
        <w:t>无权限</w:t>
      </w:r>
    </w:p>
    <w:p w14:paraId="74B89369" w14:textId="175C4CB0" w:rsidR="0041680B" w:rsidRPr="00A20993" w:rsidRDefault="0041680B" w:rsidP="0041680B">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通知栏管理</w:t>
      </w:r>
      <w:r w:rsidRPr="00A20993">
        <w:rPr>
          <w:rFonts w:hint="eastAsia"/>
          <w:color w:val="000000" w:themeColor="text1"/>
        </w:rPr>
        <w:t>View核心代码如下：</w:t>
      </w:r>
    </w:p>
    <w:p w14:paraId="4CA96B06"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1A7B914F"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noticeManage(request):</w:t>
      </w:r>
    </w:p>
    <w:p w14:paraId="11824C28"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user) = check_cookie(request)</w:t>
      </w:r>
    </w:p>
    <w:p w14:paraId="4EB066CF" w14:textId="03971EB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if user.user_type.caption == '</w:t>
      </w:r>
      <w:r w:rsidR="00640E5F" w:rsidRPr="00A20993">
        <w:rPr>
          <w:rFonts w:hint="eastAsia"/>
          <w:color w:val="000000" w:themeColor="text1"/>
          <w:sz w:val="18"/>
          <w:szCs w:val="18"/>
        </w:rPr>
        <w:t>班主任</w:t>
      </w:r>
      <w:r w:rsidRPr="00A20993">
        <w:rPr>
          <w:rFonts w:hint="eastAsia"/>
          <w:color w:val="000000" w:themeColor="text1"/>
          <w:sz w:val="18"/>
          <w:szCs w:val="18"/>
        </w:rPr>
        <w:t>':</w:t>
      </w:r>
    </w:p>
    <w:p w14:paraId="6064E997"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1A623042"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title = request.POST.get('title')</w:t>
      </w:r>
    </w:p>
    <w:p w14:paraId="43E204C1"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content = request.POST.get('content')</w:t>
      </w:r>
    </w:p>
    <w:p w14:paraId="50DD4378"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level = request.POST.get('selectLevel')</w:t>
      </w:r>
    </w:p>
    <w:p w14:paraId="537226E3" w14:textId="4824E545"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Notice.objects.create(head=title, content=content, level=level, author=user)</w:t>
      </w:r>
    </w:p>
    <w:p w14:paraId="5D4AB991"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'notice/notice_manage.html')</w:t>
      </w:r>
    </w:p>
    <w:p w14:paraId="16BDC71F"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098CA2C4"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'notice/notice_manage.html')</w:t>
      </w:r>
    </w:p>
    <w:p w14:paraId="734CFD03"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45268204" w14:textId="4200A491"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3F7A7839" w14:textId="63B1A7B4" w:rsidR="0041680B" w:rsidRPr="00A20993" w:rsidRDefault="0041680B" w:rsidP="0041680B">
      <w:pPr>
        <w:pStyle w:val="11"/>
        <w:ind w:firstLineChars="0" w:firstLine="0"/>
        <w:rPr>
          <w:rFonts w:hint="default"/>
          <w:color w:val="000000" w:themeColor="text1"/>
        </w:rPr>
      </w:pPr>
      <w:bookmarkStart w:id="182" w:name="_Toc161943463"/>
      <w:r w:rsidRPr="00A20993">
        <w:rPr>
          <w:color w:val="000000" w:themeColor="text1"/>
        </w:rPr>
        <w:t>5.</w:t>
      </w:r>
      <w:r w:rsidRPr="00A20993">
        <w:rPr>
          <w:rFonts w:hint="default"/>
          <w:color w:val="000000" w:themeColor="text1"/>
        </w:rPr>
        <w:t>8</w:t>
      </w:r>
      <w:r w:rsidRPr="00A20993">
        <w:rPr>
          <w:color w:val="000000" w:themeColor="text1"/>
        </w:rPr>
        <w:t xml:space="preserve"> 考核管理</w:t>
      </w:r>
      <w:bookmarkEnd w:id="182"/>
    </w:p>
    <w:p w14:paraId="4016C2F2" w14:textId="4437288A" w:rsidR="00D5371A" w:rsidRPr="00A20993" w:rsidRDefault="00286FEA" w:rsidP="00D5371A">
      <w:pPr>
        <w:pStyle w:val="21"/>
        <w:rPr>
          <w:color w:val="000000" w:themeColor="text1"/>
        </w:rPr>
      </w:pPr>
      <w:r w:rsidRPr="00A20993">
        <w:rPr>
          <w:rFonts w:hint="eastAsia"/>
          <w:color w:val="000000" w:themeColor="text1"/>
        </w:rPr>
        <w:t>考核管理</w:t>
      </w:r>
      <w:r w:rsidR="0041680B" w:rsidRPr="00A20993">
        <w:rPr>
          <w:rFonts w:hint="eastAsia"/>
          <w:color w:val="000000" w:themeColor="text1"/>
        </w:rPr>
        <w:t>界面如图</w:t>
      </w:r>
      <w:r w:rsidR="00427F0F" w:rsidRPr="00A20993">
        <w:rPr>
          <w:rFonts w:hint="eastAsia"/>
          <w:color w:val="000000" w:themeColor="text1"/>
        </w:rPr>
        <w:t>5-8，图5-9</w:t>
      </w:r>
      <w:r w:rsidR="0041680B" w:rsidRPr="00A20993">
        <w:rPr>
          <w:rFonts w:hint="eastAsia"/>
          <w:color w:val="000000" w:themeColor="text1"/>
        </w:rPr>
        <w:t>所示，</w:t>
      </w:r>
      <w:r w:rsidR="00D5371A" w:rsidRPr="00A20993">
        <w:rPr>
          <w:rFonts w:hint="eastAsia"/>
          <w:color w:val="000000" w:themeColor="text1"/>
        </w:rPr>
        <w:t>当用户发布和批阅时，代码判断用户类型是否为</w:t>
      </w:r>
      <w:r w:rsidR="00640E5F" w:rsidRPr="00A20993">
        <w:rPr>
          <w:rFonts w:hint="eastAsia"/>
          <w:color w:val="000000" w:themeColor="text1"/>
        </w:rPr>
        <w:t>班主任</w:t>
      </w:r>
      <w:r w:rsidR="00D5371A" w:rsidRPr="00A20993">
        <w:rPr>
          <w:rFonts w:hint="eastAsia"/>
          <w:color w:val="000000" w:themeColor="text1"/>
        </w:rPr>
        <w:t>，如果是，则继续执行相应的操作。如果不是，则返回相应的无权访问页面</w:t>
      </w:r>
      <w:r w:rsidR="00427F0F" w:rsidRPr="00A20993">
        <w:rPr>
          <w:rFonts w:hint="eastAsia"/>
          <w:color w:val="000000" w:themeColor="text1"/>
        </w:rPr>
        <w:t>如图5-10</w:t>
      </w:r>
      <w:r w:rsidR="00D5371A" w:rsidRPr="00A20993">
        <w:rPr>
          <w:rFonts w:hint="eastAsia"/>
          <w:color w:val="000000" w:themeColor="text1"/>
        </w:rPr>
        <w:t>。</w:t>
      </w:r>
    </w:p>
    <w:p w14:paraId="44418E2A" w14:textId="77777777" w:rsidR="00D5371A" w:rsidRPr="00A20993" w:rsidRDefault="00D5371A" w:rsidP="00D5371A">
      <w:pPr>
        <w:pStyle w:val="21"/>
        <w:rPr>
          <w:color w:val="000000" w:themeColor="text1"/>
        </w:rPr>
      </w:pPr>
      <w:r w:rsidRPr="00A20993">
        <w:rPr>
          <w:rFonts w:hint="eastAsia"/>
          <w:color w:val="000000" w:themeColor="text1"/>
        </w:rPr>
        <w:t>对于考核管理，代码会根据请求方法创建考核内容或者显示考核管理页面。如果请求方法为 POST，则会获取请求中的 title 参数，并根据 title 创建一个 ExamContent 对象。如果 title 为空，则获取所有用户的数量，并获取请求中的 exam_id 参数。然后，使用一个循环来获取每个用户的得分、学生ID 和详情，并根据这些信息创建一个 Exam 对象。最后，通过 ExamContent 的 filter 方法将对应的考核内容的状态更新为 True。</w:t>
      </w:r>
    </w:p>
    <w:p w14:paraId="21F7A957" w14:textId="77777777" w:rsidR="00D5371A" w:rsidRPr="00A20993" w:rsidRDefault="00D5371A" w:rsidP="00D5371A">
      <w:pPr>
        <w:pStyle w:val="21"/>
        <w:rPr>
          <w:color w:val="000000" w:themeColor="text1"/>
        </w:rPr>
      </w:pPr>
      <w:r w:rsidRPr="00A20993">
        <w:rPr>
          <w:rFonts w:hint="eastAsia"/>
          <w:color w:val="000000" w:themeColor="text1"/>
        </w:rPr>
        <w:t>最后，代码会将考核内容列表和用户列表传递给相应的模板进行渲染。</w:t>
      </w:r>
    </w:p>
    <w:p w14:paraId="5862E89D" w14:textId="35283E68" w:rsidR="0041680B" w:rsidRPr="00A20993" w:rsidRDefault="0041680B" w:rsidP="0041680B">
      <w:pPr>
        <w:pStyle w:val="21"/>
        <w:rPr>
          <w:color w:val="000000" w:themeColor="text1"/>
        </w:rPr>
      </w:pPr>
    </w:p>
    <w:p w14:paraId="6582BAEE" w14:textId="5015F695" w:rsidR="0041680B" w:rsidRPr="00A20993" w:rsidRDefault="002B2799" w:rsidP="0041680B">
      <w:pPr>
        <w:spacing w:line="25" w:lineRule="atLeast"/>
        <w:jc w:val="center"/>
        <w:rPr>
          <w:color w:val="000000" w:themeColor="text1"/>
        </w:rPr>
      </w:pPr>
      <w:r w:rsidRPr="00A20993">
        <w:rPr>
          <w:noProof/>
          <w:color w:val="000000" w:themeColor="text1"/>
        </w:rPr>
        <w:drawing>
          <wp:inline distT="0" distB="0" distL="0" distR="0" wp14:anchorId="3331ECDB" wp14:editId="122D885D">
            <wp:extent cx="5274310" cy="1982549"/>
            <wp:effectExtent l="0" t="0" r="0" b="0"/>
            <wp:docPr id="13338970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7030" name="图片 1333897030"/>
                    <pic:cNvPicPr/>
                  </pic:nvPicPr>
                  <pic:blipFill rotWithShape="1">
                    <a:blip r:embed="rId37" cstate="print">
                      <a:extLst>
                        <a:ext uri="{28A0092B-C50C-407E-A947-70E740481C1C}">
                          <a14:useLocalDpi xmlns:a14="http://schemas.microsoft.com/office/drawing/2010/main" val="0"/>
                        </a:ext>
                      </a:extLst>
                    </a:blip>
                    <a:srcRect b="39855"/>
                    <a:stretch/>
                  </pic:blipFill>
                  <pic:spPr bwMode="auto">
                    <a:xfrm>
                      <a:off x="0" y="0"/>
                      <a:ext cx="5274310" cy="1982549"/>
                    </a:xfrm>
                    <a:prstGeom prst="rect">
                      <a:avLst/>
                    </a:prstGeom>
                    <a:ln>
                      <a:noFill/>
                    </a:ln>
                    <a:extLst>
                      <a:ext uri="{53640926-AAD7-44D8-BBD7-CCE9431645EC}">
                        <a14:shadowObscured xmlns:a14="http://schemas.microsoft.com/office/drawing/2010/main"/>
                      </a:ext>
                    </a:extLst>
                  </pic:spPr>
                </pic:pic>
              </a:graphicData>
            </a:graphic>
          </wp:inline>
        </w:drawing>
      </w:r>
    </w:p>
    <w:p w14:paraId="294835DB" w14:textId="6BC3F6D9" w:rsidR="000B79B8" w:rsidRPr="00A20993" w:rsidRDefault="000B79B8" w:rsidP="000B79B8">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5-8</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发布考核</w:t>
      </w:r>
    </w:p>
    <w:p w14:paraId="1895A550" w14:textId="0E6E11DA" w:rsidR="000B79B8" w:rsidRPr="00A20993" w:rsidRDefault="004A310C" w:rsidP="000B79B8">
      <w:pPr>
        <w:spacing w:line="300" w:lineRule="auto"/>
        <w:jc w:val="center"/>
        <w:rPr>
          <w:rFonts w:ascii="黑体" w:eastAsia="黑体" w:hAnsi="黑体"/>
          <w:color w:val="000000" w:themeColor="text1"/>
          <w:szCs w:val="21"/>
        </w:rPr>
      </w:pPr>
      <w:r w:rsidRPr="00A20993">
        <w:rPr>
          <w:rFonts w:ascii="宋体" w:hAnsi="宋体"/>
          <w:noProof/>
          <w:color w:val="000000" w:themeColor="text1"/>
          <w:sz w:val="24"/>
        </w:rPr>
        <w:lastRenderedPageBreak/>
        <w:drawing>
          <wp:inline distT="0" distB="0" distL="0" distR="0" wp14:anchorId="6FB0B842" wp14:editId="4925E673">
            <wp:extent cx="5204298" cy="2926634"/>
            <wp:effectExtent l="0" t="0" r="3175" b="0"/>
            <wp:docPr id="20617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9134" name=""/>
                    <pic:cNvPicPr/>
                  </pic:nvPicPr>
                  <pic:blipFill rotWithShape="1">
                    <a:blip r:embed="rId38"/>
                    <a:srcRect t="11214" r="1328"/>
                    <a:stretch/>
                  </pic:blipFill>
                  <pic:spPr bwMode="auto">
                    <a:xfrm>
                      <a:off x="0" y="0"/>
                      <a:ext cx="5204298" cy="2926634"/>
                    </a:xfrm>
                    <a:prstGeom prst="rect">
                      <a:avLst/>
                    </a:prstGeom>
                    <a:ln>
                      <a:noFill/>
                    </a:ln>
                    <a:extLst>
                      <a:ext uri="{53640926-AAD7-44D8-BBD7-CCE9431645EC}">
                        <a14:shadowObscured xmlns:a14="http://schemas.microsoft.com/office/drawing/2010/main"/>
                      </a:ext>
                    </a:extLst>
                  </pic:spPr>
                </pic:pic>
              </a:graphicData>
            </a:graphic>
          </wp:inline>
        </w:drawing>
      </w:r>
      <w:r w:rsidR="000B79B8"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5-9</w:t>
      </w:r>
      <w:r w:rsidR="000B79B8" w:rsidRPr="00A20993">
        <w:rPr>
          <w:rFonts w:ascii="黑体" w:eastAsia="黑体" w:hAnsi="黑体"/>
          <w:color w:val="000000" w:themeColor="text1"/>
          <w:szCs w:val="21"/>
        </w:rPr>
        <w:t xml:space="preserve"> </w:t>
      </w:r>
      <w:r w:rsidR="000B79B8" w:rsidRPr="00A20993">
        <w:rPr>
          <w:rFonts w:ascii="黑体" w:eastAsia="黑体" w:hAnsi="黑体" w:hint="eastAsia"/>
          <w:color w:val="000000" w:themeColor="text1"/>
          <w:szCs w:val="21"/>
        </w:rPr>
        <w:t>考核打分和写评语</w:t>
      </w:r>
    </w:p>
    <w:p w14:paraId="4D4AD3D5" w14:textId="1B29CDB5" w:rsidR="0041680B" w:rsidRPr="00A20993" w:rsidRDefault="00ED3684" w:rsidP="0041680B">
      <w:pPr>
        <w:jc w:val="center"/>
        <w:rPr>
          <w:rStyle w:val="af2"/>
          <w:color w:val="000000" w:themeColor="text1"/>
        </w:rPr>
      </w:pPr>
      <w:r w:rsidRPr="00A20993">
        <w:rPr>
          <w:rFonts w:ascii="宋体" w:hAnsi="宋体"/>
          <w:noProof/>
          <w:color w:val="000000" w:themeColor="text1"/>
          <w:sz w:val="24"/>
        </w:rPr>
        <w:drawing>
          <wp:inline distT="0" distB="0" distL="0" distR="0" wp14:anchorId="6AFE8B41" wp14:editId="40EA2D22">
            <wp:extent cx="5274310" cy="2907178"/>
            <wp:effectExtent l="0" t="0" r="0" b="1270"/>
            <wp:docPr id="19827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3000" name=""/>
                    <pic:cNvPicPr/>
                  </pic:nvPicPr>
                  <pic:blipFill rotWithShape="1">
                    <a:blip r:embed="rId39"/>
                    <a:srcRect t="11108" r="-790"/>
                    <a:stretch/>
                  </pic:blipFill>
                  <pic:spPr bwMode="auto">
                    <a:xfrm>
                      <a:off x="0" y="0"/>
                      <a:ext cx="5274310" cy="2907178"/>
                    </a:xfrm>
                    <a:prstGeom prst="rect">
                      <a:avLst/>
                    </a:prstGeom>
                    <a:ln>
                      <a:noFill/>
                    </a:ln>
                    <a:extLst>
                      <a:ext uri="{53640926-AAD7-44D8-BBD7-CCE9431645EC}">
                        <a14:shadowObscured xmlns:a14="http://schemas.microsoft.com/office/drawing/2010/main"/>
                      </a:ext>
                    </a:extLst>
                  </pic:spPr>
                </pic:pic>
              </a:graphicData>
            </a:graphic>
          </wp:inline>
        </w:drawing>
      </w:r>
    </w:p>
    <w:p w14:paraId="0AE4299E" w14:textId="578203B5" w:rsidR="000B79B8" w:rsidRPr="00A20993" w:rsidRDefault="000B79B8" w:rsidP="000B79B8">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图5</w:t>
      </w:r>
      <w:r w:rsidRPr="00A20993">
        <w:rPr>
          <w:rFonts w:ascii="黑体" w:eastAsia="黑体" w:hAnsi="黑体" w:hint="eastAsia"/>
          <w:color w:val="000000" w:themeColor="text1"/>
          <w:szCs w:val="21"/>
        </w:rPr>
        <w:t>-</w:t>
      </w:r>
      <w:r w:rsidRPr="00A20993">
        <w:rPr>
          <w:rFonts w:ascii="黑体" w:eastAsia="黑体" w:hAnsi="黑体"/>
          <w:color w:val="000000" w:themeColor="text1"/>
          <w:szCs w:val="21"/>
        </w:rPr>
        <w:t>1</w:t>
      </w:r>
      <w:r w:rsidR="00427F0F" w:rsidRPr="00A20993">
        <w:rPr>
          <w:rFonts w:ascii="黑体" w:eastAsia="黑体" w:hAnsi="黑体" w:hint="eastAsia"/>
          <w:color w:val="000000" w:themeColor="text1"/>
          <w:szCs w:val="21"/>
        </w:rPr>
        <w:t>0</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学生无权限操作</w:t>
      </w:r>
    </w:p>
    <w:p w14:paraId="312108D8" w14:textId="7E88868F" w:rsidR="0041680B" w:rsidRPr="00A20993" w:rsidRDefault="0041680B" w:rsidP="0041680B">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考核管理</w:t>
      </w:r>
      <w:r w:rsidRPr="00A20993">
        <w:rPr>
          <w:rFonts w:hint="eastAsia"/>
          <w:color w:val="000000" w:themeColor="text1"/>
        </w:rPr>
        <w:t>View核心代码如下：</w:t>
      </w:r>
    </w:p>
    <w:p w14:paraId="2774989F" w14:textId="77777777" w:rsidR="00AA7641" w:rsidRPr="00A20993" w:rsidRDefault="00AA7641" w:rsidP="00AA7641">
      <w:pPr>
        <w:pStyle w:val="21"/>
        <w:rPr>
          <w:color w:val="000000" w:themeColor="text1"/>
        </w:rPr>
      </w:pPr>
      <w:r w:rsidRPr="00A20993">
        <w:rPr>
          <w:rFonts w:hint="eastAsia"/>
          <w:color w:val="000000" w:themeColor="text1"/>
        </w:rPr>
        <w:t># 考核管理</w:t>
      </w:r>
    </w:p>
    <w:p w14:paraId="0E55495E"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78EC524B"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exam_manage(request):</w:t>
      </w:r>
    </w:p>
    <w:p w14:paraId="1D1DFB76"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user) = check_cookie(request)</w:t>
      </w:r>
    </w:p>
    <w:p w14:paraId="2244AD38" w14:textId="49684143"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user.user_type.caption == '</w:t>
      </w:r>
      <w:r w:rsidR="00640E5F" w:rsidRPr="00A20993">
        <w:rPr>
          <w:rFonts w:hint="eastAsia"/>
          <w:color w:val="000000" w:themeColor="text1"/>
          <w:sz w:val="18"/>
          <w:szCs w:val="18"/>
        </w:rPr>
        <w:t>班主任</w:t>
      </w:r>
      <w:r w:rsidRPr="00A20993">
        <w:rPr>
          <w:color w:val="000000" w:themeColor="text1"/>
          <w:sz w:val="18"/>
          <w:szCs w:val="18"/>
        </w:rPr>
        <w:t>':</w:t>
      </w:r>
    </w:p>
    <w:p w14:paraId="3FB5FE88"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497D5DBF" w14:textId="167326AA" w:rsidR="00727757" w:rsidRPr="00A20993" w:rsidRDefault="00727757" w:rsidP="00E156C5">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title = request.POST.get('title')</w:t>
      </w:r>
    </w:p>
    <w:p w14:paraId="698254CE"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title:</w:t>
      </w:r>
    </w:p>
    <w:p w14:paraId="47FC5CAB" w14:textId="2AC0C4C2"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ExamContent.objects.create(title=title)</w:t>
      </w:r>
    </w:p>
    <w:p w14:paraId="377BF34C"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6C62598F" w14:textId="6AFCB4B8"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count = UserInfo.objects.filter(cid=user.cid).count()</w:t>
      </w:r>
    </w:p>
    <w:p w14:paraId="1412AD80"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content_id = request.POST.get('exam_id')</w:t>
      </w:r>
    </w:p>
    <w:p w14:paraId="2B96C65E"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for i in range(count):</w:t>
      </w:r>
    </w:p>
    <w:p w14:paraId="5244C6D5"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point = request.POST.get('point{}'.format(i))</w:t>
      </w:r>
    </w:p>
    <w:p w14:paraId="338CCC8B"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stuID = request.POST.get('stu{}'.format(i))</w:t>
      </w:r>
    </w:p>
    <w:p w14:paraId="3B8FD14E" w14:textId="58002651"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detail = request.POST.get('detail{}'.format(i))</w:t>
      </w:r>
    </w:p>
    <w:p w14:paraId="175D6AE4" w14:textId="18CAC546"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Exam.objects.create(point=point, content_id=content_id, user_id=stuID, detail=detail)</w:t>
      </w:r>
    </w:p>
    <w:p w14:paraId="75DA603A" w14:textId="648326C4"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ExamContent.objects.filter(id=content_id).update(state=True)</w:t>
      </w:r>
    </w:p>
    <w:p w14:paraId="55AA8223" w14:textId="35FECBB9"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check_list = ExamContent.objects.filter(state=False).order_by('-id')</w:t>
      </w:r>
    </w:p>
    <w:p w14:paraId="094F564E" w14:textId="0ADA4204"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user_list = UserInfo.objects.filter(cid=user.cid).order_by('studentNum')</w:t>
      </w:r>
    </w:p>
    <w:p w14:paraId="43AE9CCB"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'exam/exam_manage.html', locals())</w:t>
      </w:r>
    </w:p>
    <w:p w14:paraId="1CC1E2E7"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1F326510" w14:textId="40F51959"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2E56400B" w14:textId="6B9D7879" w:rsidR="0041680B" w:rsidRPr="00A20993" w:rsidRDefault="0041680B" w:rsidP="0041680B">
      <w:pPr>
        <w:pStyle w:val="11"/>
        <w:ind w:firstLineChars="0" w:firstLine="0"/>
        <w:rPr>
          <w:rFonts w:hint="default"/>
          <w:color w:val="000000" w:themeColor="text1"/>
        </w:rPr>
      </w:pPr>
      <w:bookmarkStart w:id="183" w:name="_Toc161943464"/>
      <w:r w:rsidRPr="00A20993">
        <w:rPr>
          <w:color w:val="000000" w:themeColor="text1"/>
        </w:rPr>
        <w:t>5.</w:t>
      </w:r>
      <w:r w:rsidRPr="00A20993">
        <w:rPr>
          <w:rFonts w:hint="default"/>
          <w:color w:val="000000" w:themeColor="text1"/>
        </w:rPr>
        <w:t>9</w:t>
      </w:r>
      <w:r w:rsidRPr="00A20993">
        <w:rPr>
          <w:color w:val="000000" w:themeColor="text1"/>
        </w:rPr>
        <w:t xml:space="preserve"> 考核评定记录</w:t>
      </w:r>
      <w:bookmarkEnd w:id="183"/>
    </w:p>
    <w:p w14:paraId="7B9C923E" w14:textId="1660AF46" w:rsidR="00D5371A" w:rsidRPr="00A20993" w:rsidRDefault="0041680B" w:rsidP="00D5371A">
      <w:pPr>
        <w:pStyle w:val="21"/>
        <w:rPr>
          <w:color w:val="000000" w:themeColor="text1"/>
        </w:rPr>
      </w:pPr>
      <w:r w:rsidRPr="00A20993">
        <w:rPr>
          <w:rFonts w:hint="eastAsia"/>
          <w:color w:val="000000" w:themeColor="text1"/>
        </w:rPr>
        <w:t>用户</w:t>
      </w:r>
      <w:r w:rsidR="00286FEA" w:rsidRPr="00A20993">
        <w:rPr>
          <w:rFonts w:hint="eastAsia"/>
          <w:color w:val="000000" w:themeColor="text1"/>
        </w:rPr>
        <w:t>所有考核名称</w:t>
      </w:r>
      <w:r w:rsidRPr="00A20993">
        <w:rPr>
          <w:rFonts w:hint="eastAsia"/>
          <w:color w:val="000000" w:themeColor="text1"/>
        </w:rPr>
        <w:t>如图</w:t>
      </w:r>
      <w:r w:rsidR="00427F0F" w:rsidRPr="00A20993">
        <w:rPr>
          <w:rFonts w:hint="eastAsia"/>
          <w:color w:val="000000" w:themeColor="text1"/>
        </w:rPr>
        <w:t>5-11</w:t>
      </w:r>
      <w:r w:rsidRPr="00A20993">
        <w:rPr>
          <w:rFonts w:hint="eastAsia"/>
          <w:color w:val="000000" w:themeColor="text1"/>
        </w:rPr>
        <w:t>所示，</w:t>
      </w:r>
      <w:r w:rsidR="00D5371A" w:rsidRPr="00A20993">
        <w:rPr>
          <w:rFonts w:hint="eastAsia"/>
          <w:color w:val="000000" w:themeColor="text1"/>
        </w:rPr>
        <w:t>当用户查看时，这段代码根据请求的查询参数 exam_id 来查询相关的考试内容和考试结果</w:t>
      </w:r>
      <w:r w:rsidR="00427F0F" w:rsidRPr="00A20993">
        <w:rPr>
          <w:rFonts w:hint="eastAsia"/>
          <w:color w:val="000000" w:themeColor="text1"/>
        </w:rPr>
        <w:t>如图5-12</w:t>
      </w:r>
      <w:r w:rsidR="00D5371A" w:rsidRPr="00A20993">
        <w:rPr>
          <w:rFonts w:hint="eastAsia"/>
          <w:color w:val="000000" w:themeColor="text1"/>
        </w:rPr>
        <w:t>，并根据最高分（班主任设置默认为满分）计算每个结果的分数比例。然后，将查询到的数据和定义好的分数范围列表传递给模板进行渲染。</w:t>
      </w:r>
    </w:p>
    <w:p w14:paraId="3DE3A097" w14:textId="40A34A50" w:rsidR="0041680B" w:rsidRPr="00A20993" w:rsidRDefault="0041680B" w:rsidP="0041680B">
      <w:pPr>
        <w:pStyle w:val="21"/>
        <w:rPr>
          <w:color w:val="000000" w:themeColor="text1"/>
        </w:rPr>
      </w:pPr>
    </w:p>
    <w:p w14:paraId="60949C57" w14:textId="5073DC55" w:rsidR="0041680B" w:rsidRPr="00A20993" w:rsidRDefault="001A28D8" w:rsidP="0041680B">
      <w:pPr>
        <w:spacing w:line="25" w:lineRule="atLeast"/>
        <w:jc w:val="center"/>
        <w:rPr>
          <w:color w:val="000000" w:themeColor="text1"/>
        </w:rPr>
      </w:pPr>
      <w:r w:rsidRPr="00A20993">
        <w:rPr>
          <w:noProof/>
          <w:color w:val="000000" w:themeColor="text1"/>
        </w:rPr>
        <w:drawing>
          <wp:inline distT="0" distB="0" distL="0" distR="0" wp14:anchorId="7541025C" wp14:editId="4A19CDB0">
            <wp:extent cx="5274310" cy="2095838"/>
            <wp:effectExtent l="0" t="0" r="0" b="0"/>
            <wp:docPr id="581365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5894" name="图片 581365894"/>
                    <pic:cNvPicPr/>
                  </pic:nvPicPr>
                  <pic:blipFill rotWithShape="1">
                    <a:blip r:embed="rId40" cstate="print">
                      <a:extLst>
                        <a:ext uri="{28A0092B-C50C-407E-A947-70E740481C1C}">
                          <a14:useLocalDpi xmlns:a14="http://schemas.microsoft.com/office/drawing/2010/main" val="0"/>
                        </a:ext>
                      </a:extLst>
                    </a:blip>
                    <a:srcRect b="36418"/>
                    <a:stretch/>
                  </pic:blipFill>
                  <pic:spPr bwMode="auto">
                    <a:xfrm>
                      <a:off x="0" y="0"/>
                      <a:ext cx="5274310" cy="2095838"/>
                    </a:xfrm>
                    <a:prstGeom prst="rect">
                      <a:avLst/>
                    </a:prstGeom>
                    <a:ln>
                      <a:noFill/>
                    </a:ln>
                    <a:extLst>
                      <a:ext uri="{53640926-AAD7-44D8-BBD7-CCE9431645EC}">
                        <a14:shadowObscured xmlns:a14="http://schemas.microsoft.com/office/drawing/2010/main"/>
                      </a:ext>
                    </a:extLst>
                  </pic:spPr>
                </pic:pic>
              </a:graphicData>
            </a:graphic>
          </wp:inline>
        </w:drawing>
      </w:r>
    </w:p>
    <w:p w14:paraId="2E639BD6" w14:textId="614C1D60" w:rsidR="00AB3176" w:rsidRPr="00A20993" w:rsidRDefault="00AB3176" w:rsidP="00AB3176">
      <w:pPr>
        <w:spacing w:line="300" w:lineRule="auto"/>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5-11</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所有考核主题</w:t>
      </w:r>
    </w:p>
    <w:p w14:paraId="54716B1A" w14:textId="0522F681" w:rsidR="000B79B8" w:rsidRPr="00A20993" w:rsidRDefault="001A28D8" w:rsidP="0041680B">
      <w:pPr>
        <w:jc w:val="center"/>
        <w:rPr>
          <w:rFonts w:ascii="黑体" w:eastAsia="黑体" w:hAnsi="黑体" w:cs="黑体"/>
          <w:color w:val="000000" w:themeColor="text1"/>
        </w:rPr>
      </w:pPr>
      <w:r w:rsidRPr="00A20993">
        <w:rPr>
          <w:rFonts w:ascii="黑体" w:eastAsia="黑体" w:hAnsi="黑体" w:cs="黑体"/>
          <w:noProof/>
          <w:color w:val="000000" w:themeColor="text1"/>
        </w:rPr>
        <w:lastRenderedPageBreak/>
        <w:drawing>
          <wp:inline distT="0" distB="0" distL="0" distR="0" wp14:anchorId="2910DA1E" wp14:editId="2A5C8C13">
            <wp:extent cx="5274310" cy="3296285"/>
            <wp:effectExtent l="0" t="0" r="0" b="5715"/>
            <wp:docPr id="236438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8265" name="图片 2364382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11B00ED" w14:textId="6B63FF32" w:rsidR="000B79B8" w:rsidRPr="00A20993" w:rsidRDefault="00AB3176" w:rsidP="00AB3176">
      <w:pPr>
        <w:spacing w:line="300" w:lineRule="auto"/>
        <w:jc w:val="center"/>
        <w:rPr>
          <w:rStyle w:val="af2"/>
          <w:rFonts w:ascii="黑体" w:eastAsia="黑体" w:hAnsi="黑体"/>
          <w:color w:val="000000" w:themeColor="text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5-12</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考核分数详情</w:t>
      </w:r>
    </w:p>
    <w:p w14:paraId="73343589" w14:textId="32E00B1D" w:rsidR="0041680B" w:rsidRPr="00A20993" w:rsidRDefault="0041680B" w:rsidP="0041680B">
      <w:pPr>
        <w:pStyle w:val="21"/>
        <w:rPr>
          <w:color w:val="000000" w:themeColor="text1"/>
        </w:rPr>
      </w:pPr>
      <w:r w:rsidRPr="00A20993">
        <w:rPr>
          <w:rFonts w:hint="eastAsia"/>
          <w:color w:val="000000" w:themeColor="text1"/>
        </w:rPr>
        <w:t>后端</w:t>
      </w:r>
      <w:r w:rsidR="007D4384" w:rsidRPr="00A20993">
        <w:rPr>
          <w:rFonts w:hint="eastAsia"/>
          <w:color w:val="000000" w:themeColor="text1"/>
        </w:rPr>
        <w:t>考核记录</w:t>
      </w:r>
      <w:r w:rsidRPr="00A20993">
        <w:rPr>
          <w:rFonts w:hint="eastAsia"/>
          <w:color w:val="000000" w:themeColor="text1"/>
        </w:rPr>
        <w:t>View核心代码如下：</w:t>
      </w:r>
    </w:p>
    <w:p w14:paraId="4895513A"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2359F284"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exam(request):</w:t>
      </w:r>
    </w:p>
    <w:p w14:paraId="4CB980A1"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exam_list = ExamContent.objects.all()</w:t>
      </w:r>
    </w:p>
    <w:p w14:paraId="03886FB1"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exam_id = request.GET.get('exam_id')</w:t>
      </w:r>
    </w:p>
    <w:p w14:paraId="24318C8E"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exam_id:</w:t>
      </w:r>
    </w:p>
    <w:p w14:paraId="1BE9E05B"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user_list = Exam.objects.filter(content_id=exam_id).all()</w:t>
      </w:r>
    </w:p>
    <w:p w14:paraId="7650C272"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total_point = max(item.point for item in user_list)</w:t>
      </w:r>
    </w:p>
    <w:p w14:paraId="134082E2"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ratio_list = [item.point / total_point for item in user_list]</w:t>
      </w:r>
    </w:p>
    <w:p w14:paraId="2CE9C822"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user_list_with_ratio = list(zip(user_list, ratio_list))</w:t>
      </w:r>
    </w:p>
    <w:p w14:paraId="1FAF8464"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grades = [</w:t>
      </w:r>
    </w:p>
    <w:p w14:paraId="2B76A11C"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{"name": "优秀(90%-100%)", "color": "#008000", "min_point": 0.8999, "max_point": 1.00},</w:t>
      </w:r>
    </w:p>
    <w:p w14:paraId="010F6C2B"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{"name": "良好(80%-89%)", "color": "#FFA500", "min_point": 0.7999, "max_point": 0.8999},</w:t>
      </w:r>
    </w:p>
    <w:p w14:paraId="47B55B8D"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{"name": "及格(60%-79%)", "color": "#FFC125", "min_point": 0.6999, "max_point": 0.7999},</w:t>
      </w:r>
    </w:p>
    <w:p w14:paraId="13861754"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{"name": "不及格(0-59%)", "color": "#FF0000", "min_point": 0.00001, "max_point": 0.5999}</w:t>
      </w:r>
    </w:p>
    <w:p w14:paraId="1A39AE0F"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w:t>
      </w:r>
    </w:p>
    <w:p w14:paraId="77D8056D" w14:textId="10725F91" w:rsidR="004E2C7F"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'exam/exam.html', locals())</w:t>
      </w:r>
    </w:p>
    <w:p w14:paraId="224C26E6" w14:textId="2AC35371" w:rsidR="0041680B" w:rsidRPr="00A20993" w:rsidRDefault="0041680B" w:rsidP="0041680B">
      <w:pPr>
        <w:pStyle w:val="11"/>
        <w:ind w:firstLineChars="0" w:firstLine="0"/>
        <w:rPr>
          <w:rFonts w:hint="default"/>
          <w:color w:val="000000" w:themeColor="text1"/>
        </w:rPr>
      </w:pPr>
      <w:bookmarkStart w:id="184" w:name="_Toc161943465"/>
      <w:r w:rsidRPr="00A20993">
        <w:rPr>
          <w:color w:val="000000" w:themeColor="text1"/>
        </w:rPr>
        <w:t>5.</w:t>
      </w:r>
      <w:r w:rsidRPr="00A20993">
        <w:rPr>
          <w:rFonts w:hint="default"/>
          <w:color w:val="000000" w:themeColor="text1"/>
        </w:rPr>
        <w:t>10</w:t>
      </w:r>
      <w:r w:rsidRPr="00A20993">
        <w:rPr>
          <w:color w:val="000000" w:themeColor="text1"/>
        </w:rPr>
        <w:t xml:space="preserve"> 事项</w:t>
      </w:r>
      <w:bookmarkEnd w:id="184"/>
    </w:p>
    <w:p w14:paraId="67AE6042" w14:textId="5FA8601B" w:rsidR="00D5371A" w:rsidRPr="00A20993" w:rsidRDefault="0041680B" w:rsidP="00D5371A">
      <w:pPr>
        <w:pStyle w:val="21"/>
        <w:rPr>
          <w:color w:val="000000" w:themeColor="text1"/>
        </w:rPr>
      </w:pPr>
      <w:r w:rsidRPr="00A20993">
        <w:rPr>
          <w:rFonts w:hint="eastAsia"/>
          <w:color w:val="000000" w:themeColor="text1"/>
        </w:rPr>
        <w:t>用户</w:t>
      </w:r>
      <w:r w:rsidR="007D4384" w:rsidRPr="00A20993">
        <w:rPr>
          <w:rFonts w:hint="eastAsia"/>
          <w:color w:val="000000" w:themeColor="text1"/>
        </w:rPr>
        <w:t>事项</w:t>
      </w:r>
      <w:r w:rsidRPr="00A20993">
        <w:rPr>
          <w:rFonts w:hint="eastAsia"/>
          <w:color w:val="000000" w:themeColor="text1"/>
        </w:rPr>
        <w:t>界面如图</w:t>
      </w:r>
      <w:r w:rsidR="00427F0F" w:rsidRPr="00A20993">
        <w:rPr>
          <w:rFonts w:hint="eastAsia"/>
          <w:color w:val="000000" w:themeColor="text1"/>
        </w:rPr>
        <w:t>5-13</w:t>
      </w:r>
      <w:r w:rsidRPr="00A20993">
        <w:rPr>
          <w:rFonts w:hint="eastAsia"/>
          <w:color w:val="000000" w:themeColor="text1"/>
        </w:rPr>
        <w:t>所示，</w:t>
      </w:r>
      <w:r w:rsidR="00D5371A" w:rsidRPr="00A20993">
        <w:rPr>
          <w:rFonts w:hint="eastAsia"/>
          <w:color w:val="000000" w:themeColor="text1"/>
        </w:rPr>
        <w:t>当用户查看或发布事项时，获取所有的事项</w:t>
      </w:r>
      <w:r w:rsidR="00D5371A" w:rsidRPr="00A20993">
        <w:rPr>
          <w:rFonts w:hint="eastAsia"/>
          <w:color w:val="000000" w:themeColor="text1"/>
        </w:rPr>
        <w:lastRenderedPageBreak/>
        <w:t xml:space="preserve">记录， 如果请求方法是POST，表示用户提交了事项表单，执行以下操作： 获取开始时间和结束时间，并打印开始时间。 根据开始时间和结束时间计算事项天数。 获取事项说明。 </w:t>
      </w:r>
    </w:p>
    <w:p w14:paraId="5E7D1234" w14:textId="24793781" w:rsidR="0041680B" w:rsidRPr="00A20993" w:rsidRDefault="00D5371A" w:rsidP="00D5371A">
      <w:pPr>
        <w:pStyle w:val="21"/>
        <w:ind w:firstLineChars="0" w:firstLine="0"/>
        <w:rPr>
          <w:color w:val="000000" w:themeColor="text1"/>
        </w:rPr>
      </w:pPr>
      <w:r w:rsidRPr="00A20993">
        <w:rPr>
          <w:rFonts w:hint="eastAsia"/>
          <w:color w:val="000000" w:themeColor="text1"/>
        </w:rPr>
        <w:t>创建一个新的事项记录，并将开始时间、结束时间、用户和说明保存到数据库中。最后，渲染leave.html模板，并将请求对象和局部变量传递给模板进行渲染。</w:t>
      </w:r>
    </w:p>
    <w:p w14:paraId="6CE659C3" w14:textId="03C9B536" w:rsidR="000B79B8" w:rsidRPr="00A20993" w:rsidRDefault="00412EFC" w:rsidP="000434E5">
      <w:pPr>
        <w:pStyle w:val="21"/>
        <w:ind w:firstLineChars="0" w:firstLine="0"/>
        <w:jc w:val="center"/>
        <w:rPr>
          <w:color w:val="000000" w:themeColor="text1"/>
        </w:rPr>
      </w:pPr>
      <w:r w:rsidRPr="00A20993">
        <w:rPr>
          <w:noProof/>
          <w:color w:val="000000" w:themeColor="text1"/>
        </w:rPr>
        <w:drawing>
          <wp:inline distT="0" distB="0" distL="0" distR="0" wp14:anchorId="6C3999CD" wp14:editId="6D00B259">
            <wp:extent cx="5246703" cy="5528945"/>
            <wp:effectExtent l="0" t="0" r="0" b="0"/>
            <wp:docPr id="2284885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8554" name="图片 228488554"/>
                    <pic:cNvPicPr/>
                  </pic:nvPicPr>
                  <pic:blipFill rotWithShape="1">
                    <a:blip r:embed="rId42" cstate="print">
                      <a:extLst>
                        <a:ext uri="{28A0092B-C50C-407E-A947-70E740481C1C}">
                          <a14:useLocalDpi xmlns:a14="http://schemas.microsoft.com/office/drawing/2010/main" val="0"/>
                        </a:ext>
                      </a:extLst>
                    </a:blip>
                    <a:srcRect l="2306" t="-1" r="8897" b="8516"/>
                    <a:stretch/>
                  </pic:blipFill>
                  <pic:spPr bwMode="auto">
                    <a:xfrm>
                      <a:off x="0" y="0"/>
                      <a:ext cx="5300604" cy="5585746"/>
                    </a:xfrm>
                    <a:prstGeom prst="rect">
                      <a:avLst/>
                    </a:prstGeom>
                    <a:ln>
                      <a:noFill/>
                    </a:ln>
                    <a:extLst>
                      <a:ext uri="{53640926-AAD7-44D8-BBD7-CCE9431645EC}">
                        <a14:shadowObscured xmlns:a14="http://schemas.microsoft.com/office/drawing/2010/main"/>
                      </a:ext>
                    </a:extLst>
                  </pic:spPr>
                </pic:pic>
              </a:graphicData>
            </a:graphic>
          </wp:inline>
        </w:drawing>
      </w:r>
    </w:p>
    <w:p w14:paraId="5C0E8AF8" w14:textId="00201787"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5-13</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事项</w:t>
      </w:r>
      <w:r w:rsidR="00E44EF9" w:rsidRPr="00A20993">
        <w:rPr>
          <w:rFonts w:ascii="黑体" w:eastAsia="黑体" w:hAnsi="黑体" w:hint="eastAsia"/>
          <w:color w:val="000000" w:themeColor="text1"/>
          <w:szCs w:val="21"/>
        </w:rPr>
        <w:t xml:space="preserve"> </w:t>
      </w:r>
    </w:p>
    <w:p w14:paraId="24AB6229" w14:textId="2B7A59CC" w:rsidR="0041680B" w:rsidRPr="00A20993" w:rsidRDefault="0041680B" w:rsidP="0041680B">
      <w:pPr>
        <w:pStyle w:val="21"/>
        <w:rPr>
          <w:color w:val="000000" w:themeColor="text1"/>
        </w:rPr>
      </w:pPr>
      <w:r w:rsidRPr="00A20993">
        <w:rPr>
          <w:rFonts w:hint="eastAsia"/>
          <w:color w:val="000000" w:themeColor="text1"/>
        </w:rPr>
        <w:t>后端</w:t>
      </w:r>
      <w:r w:rsidR="007D4384" w:rsidRPr="00A20993">
        <w:rPr>
          <w:rFonts w:hint="eastAsia"/>
          <w:color w:val="000000" w:themeColor="text1"/>
        </w:rPr>
        <w:t>事项</w:t>
      </w:r>
      <w:r w:rsidRPr="00A20993">
        <w:rPr>
          <w:rFonts w:hint="eastAsia"/>
          <w:color w:val="000000" w:themeColor="text1"/>
        </w:rPr>
        <w:t>View核心代码如下：</w:t>
      </w:r>
    </w:p>
    <w:p w14:paraId="6242F6C3"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@is_login</w:t>
      </w:r>
    </w:p>
    <w:p w14:paraId="3E016F41"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leave(request):</w:t>
      </w:r>
    </w:p>
    <w:p w14:paraId="5815F757"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user) = check_cookie(request)</w:t>
      </w:r>
    </w:p>
    <w:p w14:paraId="5DBE9F91"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user_class = user.cid</w:t>
      </w:r>
    </w:p>
    <w:p w14:paraId="12A752BF" w14:textId="0D20AEDE"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leave_list = Leave.objects.filter(user__cid=user_class)</w:t>
      </w:r>
    </w:p>
    <w:p w14:paraId="381E16DE"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7560264D"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starttime = request.POST.get('starttime')</w:t>
      </w:r>
    </w:p>
    <w:p w14:paraId="04AA4825"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endtime = request.POST.get('endtime')</w:t>
      </w:r>
    </w:p>
    <w:p w14:paraId="139E63C6"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print(starttime)</w:t>
      </w:r>
    </w:p>
    <w:p w14:paraId="3E665C7A" w14:textId="229FC15F"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a = int(datetime.datetime.strptime(starttime, '%Y-%m-%d').day - datetime.datetime.strptime(endtime,'%Y-%m-%d').day)          +1</w:t>
      </w:r>
    </w:p>
    <w:p w14:paraId="77F67AF9" w14:textId="77777777"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explain = request.POST.get('explain')</w:t>
      </w:r>
    </w:p>
    <w:p w14:paraId="45D8ADAC" w14:textId="18158166"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Leave.objects.create(start_time=starttime, end_time=endtime, user=user, explain=explain)</w:t>
      </w:r>
    </w:p>
    <w:p w14:paraId="388CAE81" w14:textId="248B8C35" w:rsidR="00727757" w:rsidRPr="00A20993" w:rsidRDefault="00727757"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'attendance/leave.html', locals())</w:t>
      </w:r>
    </w:p>
    <w:p w14:paraId="1A501062" w14:textId="0AC3E4B4" w:rsidR="0041680B" w:rsidRPr="00A20993" w:rsidRDefault="0041680B" w:rsidP="0041680B">
      <w:pPr>
        <w:pStyle w:val="11"/>
        <w:ind w:firstLineChars="0" w:firstLine="0"/>
        <w:rPr>
          <w:rFonts w:hint="default"/>
          <w:color w:val="000000" w:themeColor="text1"/>
        </w:rPr>
      </w:pPr>
      <w:bookmarkStart w:id="185" w:name="_Toc161943466"/>
      <w:r w:rsidRPr="00A20993">
        <w:rPr>
          <w:color w:val="000000" w:themeColor="text1"/>
        </w:rPr>
        <w:t>5.</w:t>
      </w:r>
      <w:r w:rsidRPr="00A20993">
        <w:rPr>
          <w:rFonts w:hint="default"/>
          <w:color w:val="000000" w:themeColor="text1"/>
        </w:rPr>
        <w:t>11</w:t>
      </w:r>
      <w:r w:rsidRPr="00A20993">
        <w:rPr>
          <w:color w:val="000000" w:themeColor="text1"/>
        </w:rPr>
        <w:t xml:space="preserve"> 班级管理</w:t>
      </w:r>
      <w:bookmarkEnd w:id="185"/>
    </w:p>
    <w:p w14:paraId="0C914643" w14:textId="59DE289B" w:rsidR="0041680B" w:rsidRPr="00A20993" w:rsidRDefault="007D4384" w:rsidP="00D5371A">
      <w:pPr>
        <w:pStyle w:val="21"/>
        <w:rPr>
          <w:color w:val="000000" w:themeColor="text1"/>
        </w:rPr>
      </w:pPr>
      <w:r w:rsidRPr="00A20993">
        <w:rPr>
          <w:rFonts w:hint="eastAsia"/>
          <w:color w:val="000000" w:themeColor="text1"/>
        </w:rPr>
        <w:t>班级</w:t>
      </w:r>
      <w:r w:rsidR="0041680B" w:rsidRPr="00A20993">
        <w:rPr>
          <w:rFonts w:hint="eastAsia"/>
          <w:color w:val="000000" w:themeColor="text1"/>
        </w:rPr>
        <w:t>界面如图</w:t>
      </w:r>
      <w:r w:rsidR="00427F0F" w:rsidRPr="00A20993">
        <w:rPr>
          <w:rFonts w:hint="eastAsia"/>
          <w:color w:val="000000" w:themeColor="text1"/>
        </w:rPr>
        <w:t>5-14</w:t>
      </w:r>
      <w:r w:rsidR="0041680B" w:rsidRPr="00A20993">
        <w:rPr>
          <w:rFonts w:hint="eastAsia"/>
          <w:color w:val="000000" w:themeColor="text1"/>
        </w:rPr>
        <w:t>所示，</w:t>
      </w:r>
      <w:r w:rsidR="00D5371A" w:rsidRPr="00A20993">
        <w:rPr>
          <w:rFonts w:hint="eastAsia"/>
          <w:color w:val="000000" w:themeColor="text1"/>
        </w:rPr>
        <w:t>当用户查看班级时，后端根据cookie验证的结果和用户的权限，渲染不同的模板页面。如果验证通过且用户权限为</w:t>
      </w:r>
      <w:r w:rsidR="00640E5F" w:rsidRPr="00A20993">
        <w:rPr>
          <w:rFonts w:hint="eastAsia"/>
          <w:color w:val="000000" w:themeColor="text1"/>
        </w:rPr>
        <w:t>班主任</w:t>
      </w:r>
      <w:r w:rsidR="00D5371A" w:rsidRPr="00A20993">
        <w:rPr>
          <w:rFonts w:hint="eastAsia"/>
          <w:color w:val="000000" w:themeColor="text1"/>
        </w:rPr>
        <w:t>，则显示所有的ClassInfo对象；如果验证通过但用户权限不为</w:t>
      </w:r>
      <w:r w:rsidR="00640E5F" w:rsidRPr="00A20993">
        <w:rPr>
          <w:rFonts w:hint="eastAsia"/>
          <w:color w:val="000000" w:themeColor="text1"/>
        </w:rPr>
        <w:t>班主任</w:t>
      </w:r>
      <w:r w:rsidR="00D5371A" w:rsidRPr="00A20993">
        <w:rPr>
          <w:rFonts w:hint="eastAsia"/>
          <w:color w:val="000000" w:themeColor="text1"/>
        </w:rPr>
        <w:t>，则显示一个拒绝访问的页面</w:t>
      </w:r>
      <w:r w:rsidR="00427F0F" w:rsidRPr="00A20993">
        <w:rPr>
          <w:rFonts w:hint="eastAsia"/>
          <w:color w:val="000000" w:themeColor="text1"/>
        </w:rPr>
        <w:t>如图5-15</w:t>
      </w:r>
      <w:r w:rsidR="00D5371A" w:rsidRPr="00A20993">
        <w:rPr>
          <w:rFonts w:hint="eastAsia"/>
          <w:color w:val="000000" w:themeColor="text1"/>
        </w:rPr>
        <w:t>；如果验证未通过，则显示登录页面。</w:t>
      </w:r>
    </w:p>
    <w:p w14:paraId="45A071FC" w14:textId="73120E0E" w:rsidR="000B79B8" w:rsidRPr="00A20993" w:rsidRDefault="001A28D8" w:rsidP="000434E5">
      <w:pPr>
        <w:jc w:val="center"/>
        <w:rPr>
          <w:rFonts w:ascii="宋体" w:hAnsi="宋体"/>
          <w:color w:val="000000" w:themeColor="text1"/>
          <w:sz w:val="24"/>
        </w:rPr>
      </w:pPr>
      <w:r w:rsidRPr="00A20993">
        <w:rPr>
          <w:rFonts w:ascii="宋体" w:hAnsi="宋体"/>
          <w:noProof/>
          <w:color w:val="000000" w:themeColor="text1"/>
          <w:sz w:val="24"/>
        </w:rPr>
        <w:drawing>
          <wp:inline distT="0" distB="0" distL="0" distR="0" wp14:anchorId="12DE429A" wp14:editId="6B39ADF9">
            <wp:extent cx="5274310" cy="2432481"/>
            <wp:effectExtent l="0" t="0" r="0" b="6350"/>
            <wp:docPr id="1457595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5209" name="图片 1457595209"/>
                    <pic:cNvPicPr/>
                  </pic:nvPicPr>
                  <pic:blipFill rotWithShape="1">
                    <a:blip r:embed="rId43" cstate="print">
                      <a:extLst>
                        <a:ext uri="{28A0092B-C50C-407E-A947-70E740481C1C}">
                          <a14:useLocalDpi xmlns:a14="http://schemas.microsoft.com/office/drawing/2010/main" val="0"/>
                        </a:ext>
                      </a:extLst>
                    </a:blip>
                    <a:srcRect b="26206"/>
                    <a:stretch/>
                  </pic:blipFill>
                  <pic:spPr bwMode="auto">
                    <a:xfrm>
                      <a:off x="0" y="0"/>
                      <a:ext cx="5274310" cy="2432481"/>
                    </a:xfrm>
                    <a:prstGeom prst="rect">
                      <a:avLst/>
                    </a:prstGeom>
                    <a:ln>
                      <a:noFill/>
                    </a:ln>
                    <a:extLst>
                      <a:ext uri="{53640926-AAD7-44D8-BBD7-CCE9431645EC}">
                        <a14:shadowObscured xmlns:a14="http://schemas.microsoft.com/office/drawing/2010/main"/>
                      </a:ext>
                    </a:extLst>
                  </pic:spPr>
                </pic:pic>
              </a:graphicData>
            </a:graphic>
          </wp:inline>
        </w:drawing>
      </w:r>
    </w:p>
    <w:p w14:paraId="3741A3DE" w14:textId="1F4B8F6C"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5-14</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所有班级信息</w:t>
      </w:r>
    </w:p>
    <w:p w14:paraId="6C3854E3" w14:textId="79D65D77" w:rsidR="000B79B8" w:rsidRPr="00A20993" w:rsidRDefault="002B2799" w:rsidP="000B79B8">
      <w:pPr>
        <w:rPr>
          <w:rFonts w:ascii="宋体" w:hAnsi="宋体"/>
          <w:color w:val="000000" w:themeColor="text1"/>
          <w:sz w:val="24"/>
        </w:rPr>
      </w:pPr>
      <w:r w:rsidRPr="00A20993">
        <w:rPr>
          <w:rFonts w:ascii="宋体" w:hAnsi="宋体"/>
          <w:noProof/>
          <w:color w:val="000000" w:themeColor="text1"/>
          <w:sz w:val="24"/>
        </w:rPr>
        <w:lastRenderedPageBreak/>
        <w:drawing>
          <wp:inline distT="0" distB="0" distL="0" distR="0" wp14:anchorId="647731E3" wp14:editId="49D438D0">
            <wp:extent cx="5274310" cy="3296285"/>
            <wp:effectExtent l="0" t="0" r="0" b="5715"/>
            <wp:docPr id="20106503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0397" name="图片 20106503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C4136D5" w14:textId="49E4BB1E" w:rsidR="0041680B" w:rsidRPr="00A20993" w:rsidRDefault="000B79B8" w:rsidP="000514C1">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5-15</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非</w:t>
      </w:r>
      <w:r w:rsidR="00640E5F" w:rsidRPr="00A20993">
        <w:rPr>
          <w:rFonts w:ascii="黑体" w:eastAsia="黑体" w:hAnsi="黑体" w:hint="eastAsia"/>
          <w:color w:val="000000" w:themeColor="text1"/>
          <w:szCs w:val="21"/>
        </w:rPr>
        <w:t>班主任</w:t>
      </w:r>
      <w:r w:rsidRPr="00A20993">
        <w:rPr>
          <w:rFonts w:ascii="黑体" w:eastAsia="黑体" w:hAnsi="黑体" w:hint="eastAsia"/>
          <w:color w:val="000000" w:themeColor="text1"/>
          <w:szCs w:val="21"/>
        </w:rPr>
        <w:t>用户类型无权限操作本模块</w:t>
      </w:r>
    </w:p>
    <w:p w14:paraId="2AE5A08F" w14:textId="38B9A989" w:rsidR="007D4384" w:rsidRPr="00A20993" w:rsidRDefault="007D4384" w:rsidP="007D4384">
      <w:pPr>
        <w:pStyle w:val="21"/>
        <w:rPr>
          <w:color w:val="000000" w:themeColor="text1"/>
        </w:rPr>
      </w:pPr>
      <w:r w:rsidRPr="00A20993">
        <w:rPr>
          <w:rFonts w:hint="eastAsia"/>
          <w:color w:val="000000" w:themeColor="text1"/>
        </w:rPr>
        <w:t>后端</w:t>
      </w:r>
      <w:r w:rsidR="000514C1" w:rsidRPr="00A20993">
        <w:rPr>
          <w:rFonts w:hint="eastAsia"/>
          <w:color w:val="000000" w:themeColor="text1"/>
        </w:rPr>
        <w:t>查看</w:t>
      </w:r>
      <w:r w:rsidRPr="00A20993">
        <w:rPr>
          <w:rFonts w:hint="eastAsia"/>
          <w:color w:val="000000" w:themeColor="text1"/>
        </w:rPr>
        <w:t>班级View核心代码如下：</w:t>
      </w:r>
    </w:p>
    <w:p w14:paraId="5207E5B1"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classManage(request):</w:t>
      </w:r>
    </w:p>
    <w:p w14:paraId="1403A154"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6A50C7D0"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print('flag', flag)</w:t>
      </w:r>
    </w:p>
    <w:p w14:paraId="380E6E86"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1CB2DD1A" w14:textId="0DBFE0F3"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6400371F" w14:textId="1ED40A5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class_list = ClassInfo.objects.all()</w:t>
      </w:r>
    </w:p>
    <w:p w14:paraId="774F961F" w14:textId="23B36981"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'class/classManage.html', {'class_list': class_list})</w:t>
      </w:r>
    </w:p>
    <w:p w14:paraId="433F18C0"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66A55065" w14:textId="0B494908"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6F0A19F1"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64AD1451" w14:textId="15835DAC"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63859914" w14:textId="73D3B857" w:rsidR="007D4384" w:rsidRPr="00A20993" w:rsidRDefault="007D4384" w:rsidP="007D4384">
      <w:pPr>
        <w:pStyle w:val="21"/>
        <w:rPr>
          <w:color w:val="000000" w:themeColor="text1"/>
        </w:rPr>
      </w:pPr>
      <w:r w:rsidRPr="00A20993">
        <w:rPr>
          <w:rFonts w:hint="eastAsia"/>
          <w:color w:val="000000" w:themeColor="text1"/>
        </w:rPr>
        <w:t>当用户</w:t>
      </w:r>
      <w:r w:rsidR="000514C1" w:rsidRPr="00A20993">
        <w:rPr>
          <w:rFonts w:hint="eastAsia"/>
          <w:color w:val="000000" w:themeColor="text1"/>
        </w:rPr>
        <w:t>编辑</w:t>
      </w:r>
      <w:r w:rsidRPr="00A20993">
        <w:rPr>
          <w:rFonts w:hint="eastAsia"/>
          <w:color w:val="000000" w:themeColor="text1"/>
        </w:rPr>
        <w:t>班级时，</w:t>
      </w:r>
      <w:r w:rsidR="000514C1" w:rsidRPr="00A20993">
        <w:rPr>
          <w:rFonts w:hint="eastAsia"/>
          <w:color w:val="000000" w:themeColor="text1"/>
        </w:rPr>
        <w:t>根据请求中的参数add_class_name，判断是否已经存在同名班级。如果存在，则返回'班级已存在'；如果不存在，则将该班级添加到数据库中，并返回'添加成功'。</w:t>
      </w:r>
    </w:p>
    <w:p w14:paraId="1685C3BA" w14:textId="5EE0F818" w:rsidR="00AB3176" w:rsidRPr="00A20993" w:rsidRDefault="007D4384" w:rsidP="007D4384">
      <w:pPr>
        <w:pStyle w:val="21"/>
        <w:rPr>
          <w:color w:val="000000" w:themeColor="text1"/>
        </w:rPr>
      </w:pPr>
      <w:r w:rsidRPr="00A20993">
        <w:rPr>
          <w:rFonts w:hint="eastAsia"/>
          <w:color w:val="000000" w:themeColor="text1"/>
        </w:rPr>
        <w:t>后端编辑班级View核心代码如下：</w:t>
      </w:r>
    </w:p>
    <w:p w14:paraId="7F0666E4"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@csrf_exempt</w:t>
      </w:r>
    </w:p>
    <w:p w14:paraId="33A639B5"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edit_class(request):</w:t>
      </w:r>
    </w:p>
    <w:p w14:paraId="0B00986B"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30E3F52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print('flag', flag)</w:t>
      </w:r>
    </w:p>
    <w:p w14:paraId="34416A95"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4CA2A88D" w14:textId="1B23C6CA"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1728FB92"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1A47DB6B"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pre_edit_id = request.POST.get('edit_id')</w:t>
      </w:r>
    </w:p>
    <w:p w14:paraId="51B9675F"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class_name = request.POST.get('edit_class_name')</w:t>
      </w:r>
    </w:p>
    <w:p w14:paraId="50BF76A3"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temp_flag = ClassInfo.objects.filter(name=class_name)</w:t>
      </w:r>
    </w:p>
    <w:p w14:paraId="5C371DD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print('pre_edit_id1', pre_edit_id)</w:t>
      </w:r>
    </w:p>
    <w:p w14:paraId="4981682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pre_obj = ClassInfo.objects.get(id=pre_edit_id)</w:t>
      </w:r>
    </w:p>
    <w:p w14:paraId="0486455E"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not temp_flag and class_name:</w:t>
      </w:r>
    </w:p>
    <w:p w14:paraId="2E1FD169"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pre_obj.name = class_name</w:t>
      </w:r>
    </w:p>
    <w:p w14:paraId="15B16DB5"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pre_obj.save()</w:t>
      </w:r>
    </w:p>
    <w:p w14:paraId="52CA73F2"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return HttpResponse('班级修改成功')</w:t>
      </w:r>
    </w:p>
    <w:p w14:paraId="3BCEF7C9"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class_list = ClassInfo.objects.all()</w:t>
      </w:r>
    </w:p>
    <w:p w14:paraId="0E04B0F1"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'class/classManage.html', {'class_list': class_list})</w:t>
      </w:r>
    </w:p>
    <w:p w14:paraId="6504B5A3"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 return HttpResponse('编辑班级')</w:t>
      </w:r>
    </w:p>
    <w:p w14:paraId="00B90EE0"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567C66FD" w14:textId="7243332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7D87D9EA"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2196594A" w14:textId="5FBFE1CA" w:rsidR="004E2C7F"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779A9C9D" w14:textId="60EEB67A" w:rsidR="007D4384" w:rsidRPr="00A20993" w:rsidRDefault="007D4384" w:rsidP="007D4384">
      <w:pPr>
        <w:pStyle w:val="21"/>
        <w:rPr>
          <w:color w:val="000000" w:themeColor="text1"/>
        </w:rPr>
      </w:pPr>
      <w:r w:rsidRPr="00A20993">
        <w:rPr>
          <w:rFonts w:hint="eastAsia"/>
          <w:color w:val="000000" w:themeColor="text1"/>
        </w:rPr>
        <w:t>当用户</w:t>
      </w:r>
      <w:r w:rsidR="000514C1" w:rsidRPr="00A20993">
        <w:rPr>
          <w:rFonts w:hint="eastAsia"/>
          <w:color w:val="000000" w:themeColor="text1"/>
        </w:rPr>
        <w:t>添加</w:t>
      </w:r>
      <w:r w:rsidRPr="00A20993">
        <w:rPr>
          <w:rFonts w:hint="eastAsia"/>
          <w:color w:val="000000" w:themeColor="text1"/>
        </w:rPr>
        <w:t>班级时，后端根据cookie验证的结果和用户的权限，渲染不同的模板页面。如果验证通过且用户权限为</w:t>
      </w:r>
      <w:r w:rsidR="00640E5F" w:rsidRPr="00A20993">
        <w:rPr>
          <w:rFonts w:hint="eastAsia"/>
          <w:color w:val="000000" w:themeColor="text1"/>
        </w:rPr>
        <w:t>班主任</w:t>
      </w:r>
      <w:r w:rsidRPr="00A20993">
        <w:rPr>
          <w:rFonts w:hint="eastAsia"/>
          <w:color w:val="000000" w:themeColor="text1"/>
        </w:rPr>
        <w:t>，则显示所有的ClassInfo对象；如果验证通过但用户权限不为</w:t>
      </w:r>
      <w:r w:rsidR="00640E5F" w:rsidRPr="00A20993">
        <w:rPr>
          <w:rFonts w:hint="eastAsia"/>
          <w:color w:val="000000" w:themeColor="text1"/>
        </w:rPr>
        <w:t>班主任</w:t>
      </w:r>
      <w:r w:rsidRPr="00A20993">
        <w:rPr>
          <w:rFonts w:hint="eastAsia"/>
          <w:color w:val="000000" w:themeColor="text1"/>
        </w:rPr>
        <w:t>，则显示一个拒绝访问的页面；如果验证未通过，则显示登录页面。</w:t>
      </w:r>
    </w:p>
    <w:p w14:paraId="6C75106D" w14:textId="76D8B08D" w:rsidR="00AB3176" w:rsidRPr="00A20993" w:rsidRDefault="007D4384" w:rsidP="007D4384">
      <w:pPr>
        <w:pStyle w:val="21"/>
        <w:rPr>
          <w:color w:val="000000" w:themeColor="text1"/>
        </w:rPr>
      </w:pPr>
      <w:r w:rsidRPr="00A20993">
        <w:rPr>
          <w:rFonts w:hint="eastAsia"/>
          <w:color w:val="000000" w:themeColor="text1"/>
        </w:rPr>
        <w:t>后端添加班级View核心代码如下：</w:t>
      </w:r>
    </w:p>
    <w:p w14:paraId="52D852E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@csrf_exempt</w:t>
      </w:r>
    </w:p>
    <w:p w14:paraId="4FF1FCDA"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add_class(request):</w:t>
      </w:r>
    </w:p>
    <w:p w14:paraId="117E1E3A"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2E5A412E"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add_class_name = request.POST.get('add_class_name')</w:t>
      </w:r>
    </w:p>
    <w:p w14:paraId="57835EB2"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 ClassInfo.objects.filter(name=add_class_name)</w:t>
      </w:r>
    </w:p>
    <w:p w14:paraId="65D4BC76"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2D4EE6FD"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return HttpResponse('班级已存在')</w:t>
      </w:r>
    </w:p>
    <w:p w14:paraId="72EB1D4E" w14:textId="479D8033"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pass</w:t>
      </w:r>
    </w:p>
    <w:p w14:paraId="40D03C9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 print('已有数据，不处理')</w:t>
      </w:r>
    </w:p>
    <w:p w14:paraId="0FB20F81"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3D0991BE"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add_class_name:</w:t>
      </w:r>
    </w:p>
    <w:p w14:paraId="3329039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ClassInfo.objects.create(name=add_class_name).save()</w:t>
      </w:r>
    </w:p>
    <w:p w14:paraId="5DA0AE7F" w14:textId="477C4C7E"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xml:space="preserve">                return HttpResponse('添加成功')</w:t>
      </w:r>
    </w:p>
    <w:p w14:paraId="0426ECCA" w14:textId="647C535C" w:rsidR="000514C1" w:rsidRPr="00A20993" w:rsidRDefault="007D4384" w:rsidP="007D4384">
      <w:pPr>
        <w:pStyle w:val="21"/>
        <w:rPr>
          <w:color w:val="000000" w:themeColor="text1"/>
        </w:rPr>
      </w:pPr>
      <w:r w:rsidRPr="00A20993">
        <w:rPr>
          <w:rFonts w:hint="eastAsia"/>
          <w:color w:val="000000" w:themeColor="text1"/>
        </w:rPr>
        <w:t>当用户</w:t>
      </w:r>
      <w:r w:rsidR="000514C1" w:rsidRPr="00A20993">
        <w:rPr>
          <w:rFonts w:hint="eastAsia"/>
          <w:color w:val="000000" w:themeColor="text1"/>
        </w:rPr>
        <w:t>删除</w:t>
      </w:r>
      <w:r w:rsidRPr="00A20993">
        <w:rPr>
          <w:rFonts w:hint="eastAsia"/>
          <w:color w:val="000000" w:themeColor="text1"/>
        </w:rPr>
        <w:t>班级时，</w:t>
      </w:r>
      <w:r w:rsidR="000514C1" w:rsidRPr="00A20993">
        <w:rPr>
          <w:rFonts w:hint="eastAsia"/>
          <w:color w:val="000000" w:themeColor="text1"/>
        </w:rPr>
        <w:t>后端处理班级信息的删除请求，只有</w:t>
      </w:r>
      <w:r w:rsidR="00640E5F" w:rsidRPr="00A20993">
        <w:rPr>
          <w:rFonts w:hint="eastAsia"/>
          <w:color w:val="000000" w:themeColor="text1"/>
        </w:rPr>
        <w:t>班主任</w:t>
      </w:r>
      <w:r w:rsidR="000514C1" w:rsidRPr="00A20993">
        <w:rPr>
          <w:rFonts w:hint="eastAsia"/>
          <w:color w:val="000000" w:themeColor="text1"/>
        </w:rPr>
        <w:t>身份的用户才有权限执行删除操作。</w:t>
      </w:r>
    </w:p>
    <w:p w14:paraId="54225B88" w14:textId="06B90CA6" w:rsidR="00AB3176" w:rsidRPr="00A20993" w:rsidRDefault="007D4384" w:rsidP="007D4384">
      <w:pPr>
        <w:pStyle w:val="21"/>
        <w:rPr>
          <w:color w:val="000000" w:themeColor="text1"/>
        </w:rPr>
      </w:pPr>
      <w:r w:rsidRPr="00A20993">
        <w:rPr>
          <w:rFonts w:hint="eastAsia"/>
          <w:color w:val="000000" w:themeColor="text1"/>
        </w:rPr>
        <w:t>后端删除班级View核心代码如下：</w:t>
      </w:r>
    </w:p>
    <w:p w14:paraId="4F4A1CD8"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delete_class(request):</w:t>
      </w:r>
    </w:p>
    <w:p w14:paraId="69417A8F"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1007B5F7"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print('flag', flag)</w:t>
      </w:r>
    </w:p>
    <w:p w14:paraId="12DC7B6E"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2F77F55E" w14:textId="5E384E0E"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280CD8CA"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 class_list=ClassInfo.objects.all()</w:t>
      </w:r>
    </w:p>
    <w:p w14:paraId="0FE5755C"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delete_id = request.GET.get('delete_id')</w:t>
      </w:r>
    </w:p>
    <w:p w14:paraId="70D3F1D5"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ClassInfo.objects.filter(id=delete_id).delete()</w:t>
      </w:r>
    </w:p>
    <w:p w14:paraId="0DF1670D"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redirect('/classManage/')</w:t>
      </w:r>
    </w:p>
    <w:p w14:paraId="010B1C24"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22435052" w14:textId="1C09214C"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0B6D18F5" w14:textId="77777777"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41ED8D0E" w14:textId="736332B3" w:rsidR="00AB3176" w:rsidRPr="00A20993" w:rsidRDefault="00AB3176"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68AC398D" w14:textId="259EFEA1" w:rsidR="0041680B" w:rsidRPr="00A20993" w:rsidRDefault="0041680B" w:rsidP="0041680B">
      <w:pPr>
        <w:pStyle w:val="11"/>
        <w:ind w:firstLineChars="0" w:firstLine="0"/>
        <w:rPr>
          <w:rFonts w:hint="default"/>
          <w:color w:val="000000" w:themeColor="text1"/>
        </w:rPr>
      </w:pPr>
      <w:bookmarkStart w:id="186" w:name="_Toc161943467"/>
      <w:r w:rsidRPr="00A20993">
        <w:rPr>
          <w:color w:val="000000" w:themeColor="text1"/>
        </w:rPr>
        <w:t>5.</w:t>
      </w:r>
      <w:r w:rsidRPr="00A20993">
        <w:rPr>
          <w:rFonts w:hint="default"/>
          <w:color w:val="000000" w:themeColor="text1"/>
        </w:rPr>
        <w:t>12</w:t>
      </w:r>
      <w:r w:rsidRPr="00A20993">
        <w:rPr>
          <w:color w:val="000000" w:themeColor="text1"/>
        </w:rPr>
        <w:t xml:space="preserve"> 成员管理</w:t>
      </w:r>
      <w:bookmarkEnd w:id="186"/>
    </w:p>
    <w:p w14:paraId="3228D274" w14:textId="640CE5A2" w:rsidR="0041680B" w:rsidRPr="00A20993" w:rsidRDefault="000514C1" w:rsidP="00D5371A">
      <w:pPr>
        <w:pStyle w:val="21"/>
        <w:rPr>
          <w:color w:val="000000" w:themeColor="text1"/>
        </w:rPr>
      </w:pPr>
      <w:r w:rsidRPr="00A20993">
        <w:rPr>
          <w:rFonts w:hint="eastAsia"/>
          <w:color w:val="000000" w:themeColor="text1"/>
        </w:rPr>
        <w:t>成员管理</w:t>
      </w:r>
      <w:r w:rsidR="0041680B" w:rsidRPr="00A20993">
        <w:rPr>
          <w:rFonts w:hint="eastAsia"/>
          <w:color w:val="000000" w:themeColor="text1"/>
        </w:rPr>
        <w:t>界面如图</w:t>
      </w:r>
      <w:r w:rsidR="00427F0F" w:rsidRPr="00A20993">
        <w:rPr>
          <w:rFonts w:hint="eastAsia"/>
          <w:color w:val="000000" w:themeColor="text1"/>
        </w:rPr>
        <w:t>5-16，图5-17</w:t>
      </w:r>
      <w:r w:rsidR="0041680B" w:rsidRPr="00A20993">
        <w:rPr>
          <w:rFonts w:hint="eastAsia"/>
          <w:color w:val="000000" w:themeColor="text1"/>
        </w:rPr>
        <w:t>所示，</w:t>
      </w:r>
      <w:r w:rsidR="00D5371A" w:rsidRPr="00A20993">
        <w:rPr>
          <w:rFonts w:hint="eastAsia"/>
          <w:color w:val="000000" w:themeColor="text1"/>
        </w:rPr>
        <w:t>当用户删除成员时，后端处理成员信息的删除请求，只有</w:t>
      </w:r>
      <w:r w:rsidR="00640E5F" w:rsidRPr="00A20993">
        <w:rPr>
          <w:rFonts w:hint="eastAsia"/>
          <w:color w:val="000000" w:themeColor="text1"/>
        </w:rPr>
        <w:t>班主任</w:t>
      </w:r>
      <w:r w:rsidR="00D5371A" w:rsidRPr="00A20993">
        <w:rPr>
          <w:rFonts w:hint="eastAsia"/>
          <w:color w:val="000000" w:themeColor="text1"/>
        </w:rPr>
        <w:t>身份的用户才有权限执行删除操作。当用户查看成员时，</w:t>
      </w:r>
      <w:r w:rsidR="00D5371A" w:rsidRPr="00A20993">
        <w:rPr>
          <w:color w:val="000000" w:themeColor="text1"/>
        </w:rPr>
        <w:t>前端系统调用Ajax向服务器发送</w:t>
      </w:r>
      <w:r w:rsidR="00D5371A" w:rsidRPr="00A20993">
        <w:rPr>
          <w:rFonts w:hint="eastAsia"/>
          <w:color w:val="000000" w:themeColor="text1"/>
        </w:rPr>
        <w:t>登录</w:t>
      </w:r>
      <w:r w:rsidR="00D5371A" w:rsidRPr="00A20993">
        <w:rPr>
          <w:color w:val="000000" w:themeColor="text1"/>
        </w:rPr>
        <w:t>请求</w:t>
      </w:r>
      <w:r w:rsidR="00D5371A" w:rsidRPr="00A20993">
        <w:rPr>
          <w:rFonts w:hint="eastAsia"/>
          <w:color w:val="000000" w:themeColor="text1"/>
        </w:rPr>
        <w:t>，并将学号、用户名、密码、手机号码、Email发送到后端系统。</w:t>
      </w:r>
    </w:p>
    <w:p w14:paraId="20965DD2" w14:textId="10F37A83" w:rsidR="000B79B8" w:rsidRPr="00A20993" w:rsidRDefault="001A28D8" w:rsidP="000B79B8">
      <w:pPr>
        <w:rPr>
          <w:rFonts w:ascii="宋体" w:hAnsi="宋体"/>
          <w:color w:val="000000" w:themeColor="text1"/>
          <w:sz w:val="24"/>
        </w:rPr>
      </w:pPr>
      <w:r w:rsidRPr="00A20993">
        <w:rPr>
          <w:rFonts w:ascii="宋体" w:hAnsi="宋体"/>
          <w:noProof/>
          <w:color w:val="000000" w:themeColor="text1"/>
          <w:sz w:val="24"/>
        </w:rPr>
        <w:drawing>
          <wp:inline distT="0" distB="0" distL="0" distR="0" wp14:anchorId="08B79458" wp14:editId="3B6E3845">
            <wp:extent cx="5274310" cy="3296285"/>
            <wp:effectExtent l="0" t="0" r="0" b="5715"/>
            <wp:docPr id="14640598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9867" name="图片 14640598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399F2BE" w14:textId="21ABC22F"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5-16</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成员信息管理</w:t>
      </w:r>
    </w:p>
    <w:p w14:paraId="0402385F" w14:textId="77777777" w:rsidR="000B79B8" w:rsidRPr="00A20993" w:rsidRDefault="000B79B8" w:rsidP="000B79B8">
      <w:pPr>
        <w:rPr>
          <w:rFonts w:ascii="宋体" w:hAnsi="宋体"/>
          <w:color w:val="000000" w:themeColor="text1"/>
          <w:sz w:val="24"/>
        </w:rPr>
      </w:pPr>
    </w:p>
    <w:p w14:paraId="643943B7" w14:textId="22D262CF" w:rsidR="000B79B8" w:rsidRPr="00A20993" w:rsidRDefault="002B2799" w:rsidP="000B79B8">
      <w:pPr>
        <w:rPr>
          <w:rFonts w:ascii="宋体" w:hAnsi="宋体"/>
          <w:color w:val="000000" w:themeColor="text1"/>
          <w:sz w:val="24"/>
        </w:rPr>
      </w:pPr>
      <w:r w:rsidRPr="00A20993">
        <w:rPr>
          <w:rFonts w:ascii="宋体" w:hAnsi="宋体"/>
          <w:noProof/>
          <w:color w:val="000000" w:themeColor="text1"/>
          <w:sz w:val="24"/>
        </w:rPr>
        <w:lastRenderedPageBreak/>
        <w:drawing>
          <wp:inline distT="0" distB="0" distL="0" distR="0" wp14:anchorId="26C59A33" wp14:editId="23A69CA5">
            <wp:extent cx="5274310" cy="3296285"/>
            <wp:effectExtent l="0" t="0" r="0" b="5715"/>
            <wp:docPr id="19216130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3070" name="图片 19216130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E7ADF5" w14:textId="5D57B6B8"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5-17</w:t>
      </w:r>
      <w:r w:rsidRPr="00A20993">
        <w:rPr>
          <w:rFonts w:ascii="黑体" w:eastAsia="黑体" w:hAnsi="黑体"/>
          <w:color w:val="000000" w:themeColor="text1"/>
          <w:szCs w:val="21"/>
        </w:rPr>
        <w:t xml:space="preserve"> </w:t>
      </w:r>
      <w:r w:rsidRPr="00A20993">
        <w:rPr>
          <w:rFonts w:ascii="黑体" w:eastAsia="黑体" w:hAnsi="黑体" w:hint="eastAsia"/>
          <w:color w:val="000000" w:themeColor="text1"/>
          <w:szCs w:val="21"/>
        </w:rPr>
        <w:t>成员编辑</w:t>
      </w:r>
    </w:p>
    <w:p w14:paraId="6A0947C0" w14:textId="77777777" w:rsidR="000B79B8" w:rsidRPr="00A20993" w:rsidRDefault="000B79B8" w:rsidP="000B79B8">
      <w:pPr>
        <w:rPr>
          <w:rFonts w:ascii="宋体" w:hAnsi="宋体"/>
          <w:color w:val="000000" w:themeColor="text1"/>
          <w:sz w:val="24"/>
        </w:rPr>
      </w:pPr>
    </w:p>
    <w:p w14:paraId="01126FFD" w14:textId="1F74858C" w:rsidR="000B79B8" w:rsidRPr="00A20993" w:rsidRDefault="002B2799" w:rsidP="000B79B8">
      <w:pPr>
        <w:rPr>
          <w:rFonts w:ascii="宋体" w:hAnsi="宋体"/>
          <w:color w:val="000000" w:themeColor="text1"/>
          <w:sz w:val="24"/>
        </w:rPr>
      </w:pPr>
      <w:r w:rsidRPr="00A20993">
        <w:rPr>
          <w:rFonts w:ascii="宋体" w:hAnsi="宋体"/>
          <w:noProof/>
          <w:color w:val="000000" w:themeColor="text1"/>
          <w:sz w:val="24"/>
        </w:rPr>
        <w:drawing>
          <wp:inline distT="0" distB="0" distL="0" distR="0" wp14:anchorId="2124510F" wp14:editId="2C005416">
            <wp:extent cx="5274310" cy="3296285"/>
            <wp:effectExtent l="0" t="0" r="0" b="5715"/>
            <wp:docPr id="961690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620" name="图片 9616906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B5EEB37" w14:textId="4F6D5DFC"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AB3176" w:rsidRPr="00A20993">
        <w:rPr>
          <w:rFonts w:ascii="黑体" w:eastAsia="黑体" w:hAnsi="黑体"/>
          <w:color w:val="000000" w:themeColor="text1"/>
          <w:szCs w:val="21"/>
        </w:rPr>
        <w:t>5-1</w:t>
      </w:r>
      <w:r w:rsidR="00427F0F" w:rsidRPr="00A20993">
        <w:rPr>
          <w:rFonts w:ascii="黑体" w:eastAsia="黑体" w:hAnsi="黑体" w:hint="eastAsia"/>
          <w:color w:val="000000" w:themeColor="text1"/>
          <w:szCs w:val="21"/>
        </w:rPr>
        <w:t>8</w:t>
      </w:r>
      <w:r w:rsidRPr="00A20993">
        <w:rPr>
          <w:rFonts w:ascii="黑体" w:eastAsia="黑体" w:hAnsi="黑体" w:hint="eastAsia"/>
          <w:color w:val="000000" w:themeColor="text1"/>
          <w:szCs w:val="21"/>
        </w:rPr>
        <w:t>非</w:t>
      </w:r>
      <w:r w:rsidR="00640E5F" w:rsidRPr="00A20993">
        <w:rPr>
          <w:rFonts w:ascii="黑体" w:eastAsia="黑体" w:hAnsi="黑体" w:hint="eastAsia"/>
          <w:color w:val="000000" w:themeColor="text1"/>
          <w:szCs w:val="21"/>
        </w:rPr>
        <w:t>班主任</w:t>
      </w:r>
      <w:r w:rsidRPr="00A20993">
        <w:rPr>
          <w:rFonts w:ascii="黑体" w:eastAsia="黑体" w:hAnsi="黑体" w:hint="eastAsia"/>
          <w:color w:val="000000" w:themeColor="text1"/>
          <w:szCs w:val="21"/>
        </w:rPr>
        <w:t>用户类型无权限操作本模块</w:t>
      </w:r>
    </w:p>
    <w:p w14:paraId="5EC4A221" w14:textId="1FAA0A3F" w:rsidR="0041680B" w:rsidRPr="00A20993" w:rsidRDefault="0041680B" w:rsidP="0041680B">
      <w:pPr>
        <w:pStyle w:val="21"/>
        <w:rPr>
          <w:color w:val="000000" w:themeColor="text1"/>
        </w:rPr>
      </w:pPr>
      <w:r w:rsidRPr="00A20993">
        <w:rPr>
          <w:rFonts w:hint="eastAsia"/>
          <w:color w:val="000000" w:themeColor="text1"/>
        </w:rPr>
        <w:t>后端</w:t>
      </w:r>
      <w:r w:rsidR="000514C1" w:rsidRPr="00A20993">
        <w:rPr>
          <w:rFonts w:hint="eastAsia"/>
          <w:color w:val="000000" w:themeColor="text1"/>
        </w:rPr>
        <w:t>查看成员</w:t>
      </w:r>
      <w:r w:rsidRPr="00A20993">
        <w:rPr>
          <w:rFonts w:hint="eastAsia"/>
          <w:color w:val="000000" w:themeColor="text1"/>
        </w:rPr>
        <w:t>View核心代码如下：</w:t>
      </w:r>
    </w:p>
    <w:p w14:paraId="090F62EF"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member_manage(request):</w:t>
      </w:r>
    </w:p>
    <w:p w14:paraId="2E5321D3"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46455B91"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user) = check_cookie(request)</w:t>
      </w:r>
    </w:p>
    <w:p w14:paraId="6DD6A131"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5DF2B4A2" w14:textId="301E533C"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430890FB"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member_list = UserInfo.objects.filter(cid=user.cid)</w:t>
      </w:r>
    </w:p>
    <w:p w14:paraId="3AAEB6C4" w14:textId="741384D3"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return render(request, 'member/member_manage.html',{'member_list': member_list})</w:t>
      </w:r>
    </w:p>
    <w:p w14:paraId="5BA63EEA"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13C87C50" w14:textId="1FF33B61"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0D55D2B8"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42207651" w14:textId="2BDB8F8F"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0270FBE5" w14:textId="5CA23607" w:rsidR="00AB3176" w:rsidRPr="00A20993" w:rsidRDefault="000514C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后端删除成员View核心代码如下：</w:t>
      </w:r>
    </w:p>
    <w:p w14:paraId="4CFB3EC9"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delete_member(request):</w:t>
      </w:r>
    </w:p>
    <w:p w14:paraId="5DA48826"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0C07FF90"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29E3DE0D" w14:textId="7C9CBB35"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25CA6F0B"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delete_sno = request.GET.get('delete_sno')</w:t>
      </w:r>
    </w:p>
    <w:p w14:paraId="6212B610"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UserInfo.objects.get(studentNum=delete_sno).delete()</w:t>
      </w:r>
    </w:p>
    <w:p w14:paraId="02DF5F14"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member_list = UserInfo.objects.all()</w:t>
      </w:r>
    </w:p>
    <w:p w14:paraId="4E4F3EE2"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'member/member_manage.html', {'member_list': member_list})</w:t>
      </w:r>
    </w:p>
    <w:p w14:paraId="512C3BEB"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290392B8" w14:textId="6893E133"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09206959"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011176DC" w14:textId="3B764044"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'account/page-login.html', {'error_msg': ''})</w:t>
      </w:r>
    </w:p>
    <w:p w14:paraId="595B24B5" w14:textId="63B05391" w:rsidR="000514C1" w:rsidRPr="00A20993" w:rsidRDefault="000514C1" w:rsidP="000514C1">
      <w:pPr>
        <w:pStyle w:val="21"/>
        <w:rPr>
          <w:color w:val="000000" w:themeColor="text1"/>
        </w:rPr>
      </w:pPr>
      <w:r w:rsidRPr="00A20993">
        <w:rPr>
          <w:rFonts w:hint="eastAsia"/>
          <w:color w:val="000000" w:themeColor="text1"/>
        </w:rPr>
        <w:t xml:space="preserve">当用户编辑成员时，首先，通过检查用户的cookie来验证用户是否登录。 </w:t>
      </w:r>
    </w:p>
    <w:p w14:paraId="189C0C52" w14:textId="4C44C622" w:rsidR="000514C1" w:rsidRPr="00A20993" w:rsidRDefault="000514C1" w:rsidP="000514C1">
      <w:pPr>
        <w:pStyle w:val="21"/>
        <w:ind w:firstLineChars="0" w:firstLine="0"/>
        <w:rPr>
          <w:color w:val="000000" w:themeColor="text1"/>
        </w:rPr>
      </w:pPr>
      <w:r w:rsidRPr="00A20993">
        <w:rPr>
          <w:rFonts w:hint="eastAsia"/>
          <w:color w:val="000000" w:themeColor="text1"/>
        </w:rPr>
        <w:t>如果验证通过，则进一步判断用户的身份是否为</w:t>
      </w:r>
      <w:r w:rsidR="00640E5F" w:rsidRPr="00A20993">
        <w:rPr>
          <w:rFonts w:hint="eastAsia"/>
          <w:color w:val="000000" w:themeColor="text1"/>
        </w:rPr>
        <w:t>班主任</w:t>
      </w:r>
      <w:r w:rsidRPr="00A20993">
        <w:rPr>
          <w:rFonts w:hint="eastAsia"/>
          <w:color w:val="000000" w:themeColor="text1"/>
        </w:rPr>
        <w:t>。</w:t>
      </w:r>
    </w:p>
    <w:p w14:paraId="281F6914" w14:textId="7F8CA89F" w:rsidR="000514C1" w:rsidRPr="00A20993" w:rsidRDefault="000514C1" w:rsidP="000514C1">
      <w:pPr>
        <w:pStyle w:val="21"/>
        <w:rPr>
          <w:color w:val="000000" w:themeColor="text1"/>
        </w:rPr>
      </w:pPr>
      <w:r w:rsidRPr="00A20993">
        <w:rPr>
          <w:rFonts w:hint="eastAsia"/>
          <w:color w:val="000000" w:themeColor="text1"/>
        </w:rPr>
        <w:t>如果是</w:t>
      </w:r>
      <w:r w:rsidR="00640E5F" w:rsidRPr="00A20993">
        <w:rPr>
          <w:rFonts w:hint="eastAsia"/>
          <w:color w:val="000000" w:themeColor="text1"/>
        </w:rPr>
        <w:t>班主任</w:t>
      </w:r>
      <w:r w:rsidRPr="00A20993">
        <w:rPr>
          <w:rFonts w:hint="eastAsia"/>
          <w:color w:val="000000" w:themeColor="text1"/>
        </w:rPr>
        <w:t>，并且请求方法是POST，则获取表单中的学生编号、用户名、电子邮件、性别、班级、用户类型和电话等信息。</w:t>
      </w:r>
    </w:p>
    <w:p w14:paraId="17544E75" w14:textId="7FC7C485" w:rsidR="000514C1" w:rsidRPr="00A20993" w:rsidRDefault="000514C1" w:rsidP="000514C1">
      <w:pPr>
        <w:pStyle w:val="21"/>
        <w:rPr>
          <w:color w:val="000000" w:themeColor="text1"/>
        </w:rPr>
      </w:pPr>
      <w:r w:rsidRPr="00A20993">
        <w:rPr>
          <w:rFonts w:hint="eastAsia"/>
          <w:color w:val="000000" w:themeColor="text1"/>
        </w:rPr>
        <w:t>根据学生编号在数据库中查找相应的用户对象，并将获取到的信息更新到该对象中。获取所有用户信息的列表，并将其传递给名为"member_list"的变量。重定向到"/memberManage/"页面，并将"member_list"作为参数传递。</w:t>
      </w:r>
    </w:p>
    <w:p w14:paraId="78A9BDC2" w14:textId="0DCD53D0" w:rsidR="000514C1" w:rsidRPr="00A20993" w:rsidRDefault="000514C1" w:rsidP="000514C1">
      <w:pPr>
        <w:pStyle w:val="21"/>
        <w:rPr>
          <w:color w:val="000000" w:themeColor="text1"/>
        </w:rPr>
      </w:pPr>
      <w:r w:rsidRPr="00A20993">
        <w:rPr>
          <w:rFonts w:hint="eastAsia"/>
          <w:color w:val="000000" w:themeColor="text1"/>
        </w:rPr>
        <w:t>如果请求方法不是POST，则获取名为"edit_sno"的参数，该参数表示要编辑的学生编号。获取所有用户类型和班级的列表。</w:t>
      </w:r>
    </w:p>
    <w:p w14:paraId="142EF126" w14:textId="42A77823" w:rsidR="000514C1" w:rsidRPr="00A20993" w:rsidRDefault="000514C1" w:rsidP="000514C1">
      <w:pPr>
        <w:pStyle w:val="21"/>
        <w:rPr>
          <w:color w:val="000000" w:themeColor="text1"/>
        </w:rPr>
      </w:pPr>
      <w:r w:rsidRPr="00A20993">
        <w:rPr>
          <w:rFonts w:hint="eastAsia"/>
          <w:color w:val="000000" w:themeColor="text1"/>
        </w:rPr>
        <w:t>根据学生编号在数据库中查找相应的用户对象，并将其赋值给变量"edit_stu_obj"。渲染名为"edit_member.html"的模板，并传递当前的请求对象和局部变量。如果用户的身份不是</w:t>
      </w:r>
      <w:r w:rsidR="00640E5F" w:rsidRPr="00A20993">
        <w:rPr>
          <w:rFonts w:hint="eastAsia"/>
          <w:color w:val="000000" w:themeColor="text1"/>
        </w:rPr>
        <w:t>班主任</w:t>
      </w:r>
      <w:r w:rsidRPr="00A20993">
        <w:rPr>
          <w:rFonts w:hint="eastAsia"/>
          <w:color w:val="000000" w:themeColor="text1"/>
        </w:rPr>
        <w:t>，则渲染名为"member_manage_denied.html"的模板。如果用户的cookie验证未通过，则渲染名为"page-login.html"的模板，并传递一个空的错误消息。</w:t>
      </w:r>
    </w:p>
    <w:p w14:paraId="0C72B458" w14:textId="118F57EE" w:rsidR="00AB3176" w:rsidRPr="00A20993" w:rsidRDefault="000514C1" w:rsidP="000514C1">
      <w:pPr>
        <w:pStyle w:val="21"/>
        <w:rPr>
          <w:color w:val="000000" w:themeColor="text1"/>
        </w:rPr>
      </w:pPr>
      <w:r w:rsidRPr="00A20993">
        <w:rPr>
          <w:rFonts w:hint="eastAsia"/>
          <w:color w:val="000000" w:themeColor="text1"/>
        </w:rPr>
        <w:t>后端编辑成员View核心代码如下：</w:t>
      </w:r>
    </w:p>
    <w:p w14:paraId="6FF02288" w14:textId="77777777" w:rsidR="00AA7641" w:rsidRPr="00A20993" w:rsidRDefault="00AA7641" w:rsidP="00B219FC">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编辑成员</w:t>
      </w:r>
    </w:p>
    <w:p w14:paraId="2E68D856"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edit_member(request):</w:t>
      </w:r>
    </w:p>
    <w:p w14:paraId="07402965"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(flag, rank) = check_cookie(request)</w:t>
      </w:r>
    </w:p>
    <w:p w14:paraId="4380CC7A"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flag:</w:t>
      </w:r>
    </w:p>
    <w:p w14:paraId="3F31346B" w14:textId="1543FEB8"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rank.user_type.caption == '</w:t>
      </w:r>
      <w:r w:rsidR="00640E5F" w:rsidRPr="00A20993">
        <w:rPr>
          <w:rFonts w:hint="eastAsia"/>
          <w:color w:val="000000" w:themeColor="text1"/>
          <w:sz w:val="18"/>
          <w:szCs w:val="18"/>
        </w:rPr>
        <w:t>班主任</w:t>
      </w:r>
      <w:r w:rsidRPr="00A20993">
        <w:rPr>
          <w:color w:val="000000" w:themeColor="text1"/>
          <w:sz w:val="18"/>
          <w:szCs w:val="18"/>
        </w:rPr>
        <w:t>':</w:t>
      </w:r>
    </w:p>
    <w:p w14:paraId="5DB4CD61"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request.method == 'POST':</w:t>
      </w:r>
    </w:p>
    <w:p w14:paraId="7C37DA47"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lastRenderedPageBreak/>
        <w:t xml:space="preserve">                student_num = request.POST.get('student_num')</w:t>
      </w:r>
    </w:p>
    <w:p w14:paraId="05BDC00C"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username = request.POST.get('username')</w:t>
      </w:r>
    </w:p>
    <w:p w14:paraId="5B7D2F59"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email = request.POST.get('email')</w:t>
      </w:r>
    </w:p>
    <w:p w14:paraId="6C8E62DD"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gender = int(request.POST.get('gender'))</w:t>
      </w:r>
    </w:p>
    <w:p w14:paraId="2D73A9F4" w14:textId="243068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cls = ClassInfo.objects.get(name=request.POST.get('cls'))</w:t>
      </w:r>
    </w:p>
    <w:p w14:paraId="494BBE3F" w14:textId="2E57216E"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usertype = UserType.objects.get(caption=request.POST.get('user_type'))</w:t>
      </w:r>
    </w:p>
    <w:p w14:paraId="79CE5119"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phone = request.POST.get('phone')</w:t>
      </w:r>
    </w:p>
    <w:p w14:paraId="7B0A2098"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password = request.POST.get('password')</w:t>
      </w:r>
    </w:p>
    <w:p w14:paraId="4E915271" w14:textId="45AFF1B3"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edit_obj = UserInfo.objects.filter(studentNum=student_num)</w:t>
      </w:r>
    </w:p>
    <w:p w14:paraId="38149031"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passq = edit_obj.values('password').first()</w:t>
      </w:r>
    </w:p>
    <w:p w14:paraId="07EC8B29"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if password==passq['password']:</w:t>
      </w:r>
    </w:p>
    <w:p w14:paraId="18A351D4" w14:textId="27F70486"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edit_obj.update(studentNum=student_num, username=username,email=email, cid=cls, user_type=usertype, gender=gender, phone=phone,)</w:t>
      </w:r>
    </w:p>
    <w:p w14:paraId="4C86F2C1"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701BAD8D" w14:textId="50EF36A3"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a = hashlib.sha1(password.encode("utf-8")).hexdigest()</w:t>
      </w:r>
    </w:p>
    <w:p w14:paraId="70DDF973" w14:textId="42D5D698"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edit_obj.update(studentNum=student_num, username=username,email=email, password=a, cid=cls,user_type=usertype,gender=gender, phone=phone,)</w:t>
      </w:r>
    </w:p>
    <w:p w14:paraId="0EB79B1B"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member_list = UserInfo.objects.all()</w:t>
      </w:r>
    </w:p>
    <w:p w14:paraId="34C604B2" w14:textId="5AC20AB1"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redirect('/memberManage/', {'member_list':member_list})</w:t>
      </w:r>
    </w:p>
    <w:p w14:paraId="2BAEE8BF"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7023B72F"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edit_member_id = request.GET.get('edit_sno')</w:t>
      </w:r>
    </w:p>
    <w:p w14:paraId="25377113"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stu_type_list = UserType.objects.all()</w:t>
      </w:r>
    </w:p>
    <w:p w14:paraId="5AF9A810"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cls_list = ClassInfo.objects.all()</w:t>
      </w:r>
    </w:p>
    <w:p w14:paraId="36B15690" w14:textId="5742EC9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edit_stu_obj = UserInfo.objects.get(studentNum=edit_member_id)</w:t>
      </w:r>
    </w:p>
    <w:p w14:paraId="4C52A99B" w14:textId="4094240F"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'member/edit_member.html',locals())</w:t>
      </w:r>
    </w:p>
    <w:p w14:paraId="1A416A3D"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5A957236" w14:textId="70C761D0"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render(request, 'denied.html')</w:t>
      </w:r>
    </w:p>
    <w:p w14:paraId="324B6978" w14:textId="77777777" w:rsidR="00314379" w:rsidRPr="00A20993" w:rsidRDefault="00314379" w:rsidP="00B219FC">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else:</w:t>
      </w:r>
    </w:p>
    <w:p w14:paraId="4DF1E17D" w14:textId="11DEF8D5" w:rsidR="00AB3176" w:rsidRPr="00A20993" w:rsidRDefault="00314379" w:rsidP="00B219FC">
      <w:pPr>
        <w:pStyle w:val="21"/>
        <w:wordWrap w:val="0"/>
        <w:autoSpaceDE w:val="0"/>
        <w:autoSpaceDN w:val="0"/>
        <w:spacing w:line="40" w:lineRule="atLeast"/>
        <w:ind w:firstLine="360"/>
        <w:rPr>
          <w:color w:val="000000" w:themeColor="text1"/>
        </w:rPr>
      </w:pPr>
      <w:r w:rsidRPr="00A20993">
        <w:rPr>
          <w:color w:val="000000" w:themeColor="text1"/>
          <w:sz w:val="18"/>
          <w:szCs w:val="18"/>
        </w:rPr>
        <w:t xml:space="preserve">             return render(request, 'account/page-login.html', {'error_msg': ''})</w:t>
      </w:r>
      <w:r w:rsidR="00AA7641" w:rsidRPr="00A20993">
        <w:rPr>
          <w:color w:val="000000" w:themeColor="text1"/>
          <w:sz w:val="18"/>
          <w:szCs w:val="18"/>
        </w:rPr>
        <w:t xml:space="preserve">   </w:t>
      </w:r>
      <w:r w:rsidR="00AA7641" w:rsidRPr="00A20993">
        <w:rPr>
          <w:color w:val="000000" w:themeColor="text1"/>
        </w:rPr>
        <w:t xml:space="preserve">     </w:t>
      </w:r>
    </w:p>
    <w:p w14:paraId="05D0024B" w14:textId="0714B121" w:rsidR="0041680B" w:rsidRPr="00A20993" w:rsidRDefault="0041680B" w:rsidP="00572846">
      <w:pPr>
        <w:pStyle w:val="11"/>
        <w:wordWrap w:val="0"/>
        <w:autoSpaceDE w:val="0"/>
        <w:autoSpaceDN w:val="0"/>
        <w:spacing w:line="240" w:lineRule="auto"/>
        <w:ind w:firstLineChars="0" w:firstLine="0"/>
        <w:rPr>
          <w:rFonts w:hint="default"/>
          <w:color w:val="000000" w:themeColor="text1"/>
        </w:rPr>
      </w:pPr>
      <w:bookmarkStart w:id="187" w:name="_Toc161943468"/>
      <w:r w:rsidRPr="00A20993">
        <w:rPr>
          <w:color w:val="000000" w:themeColor="text1"/>
        </w:rPr>
        <w:t>5.</w:t>
      </w:r>
      <w:r w:rsidRPr="00A20993">
        <w:rPr>
          <w:rFonts w:hint="default"/>
          <w:color w:val="000000" w:themeColor="text1"/>
        </w:rPr>
        <w:t>13</w:t>
      </w:r>
      <w:r w:rsidRPr="00A20993">
        <w:rPr>
          <w:color w:val="000000" w:themeColor="text1"/>
        </w:rPr>
        <w:t xml:space="preserve"> 退出登录</w:t>
      </w:r>
      <w:bookmarkEnd w:id="187"/>
    </w:p>
    <w:p w14:paraId="17F4ADA6" w14:textId="7F1FA0F1" w:rsidR="0041680B" w:rsidRPr="00A20993" w:rsidRDefault="0041680B" w:rsidP="0074676A">
      <w:pPr>
        <w:pStyle w:val="21"/>
        <w:rPr>
          <w:color w:val="000000" w:themeColor="text1"/>
        </w:rPr>
      </w:pPr>
      <w:r w:rsidRPr="00A20993">
        <w:rPr>
          <w:rFonts w:hint="eastAsia"/>
          <w:color w:val="000000" w:themeColor="text1"/>
        </w:rPr>
        <w:t>用户</w:t>
      </w:r>
      <w:r w:rsidR="00355028" w:rsidRPr="00A20993">
        <w:rPr>
          <w:rFonts w:hint="eastAsia"/>
          <w:color w:val="000000" w:themeColor="text1"/>
        </w:rPr>
        <w:t>退出登录</w:t>
      </w:r>
      <w:r w:rsidRPr="00A20993">
        <w:rPr>
          <w:rFonts w:hint="eastAsia"/>
          <w:color w:val="000000" w:themeColor="text1"/>
        </w:rPr>
        <w:t>如图</w:t>
      </w:r>
      <w:r w:rsidR="00427F0F" w:rsidRPr="00A20993">
        <w:rPr>
          <w:rFonts w:hint="eastAsia"/>
          <w:color w:val="000000" w:themeColor="text1"/>
        </w:rPr>
        <w:t>5-19</w:t>
      </w:r>
      <w:r w:rsidRPr="00A20993">
        <w:rPr>
          <w:rFonts w:hint="eastAsia"/>
          <w:color w:val="000000" w:themeColor="text1"/>
        </w:rPr>
        <w:t>所示，</w:t>
      </w:r>
      <w:r w:rsidR="00D5371A" w:rsidRPr="00A20993">
        <w:rPr>
          <w:rFonts w:hint="eastAsia"/>
          <w:color w:val="000000" w:themeColor="text1"/>
        </w:rPr>
        <w:t>当用户退出登录，注销用户并删除与用户相关的两个cookie。最后，将用户重定向到登录页面。</w:t>
      </w:r>
    </w:p>
    <w:p w14:paraId="20B667D6" w14:textId="3FE4F5AE" w:rsidR="0041680B" w:rsidRPr="00A20993" w:rsidRDefault="001A28D8" w:rsidP="0041680B">
      <w:pPr>
        <w:spacing w:line="25" w:lineRule="atLeast"/>
        <w:jc w:val="center"/>
        <w:rPr>
          <w:color w:val="000000" w:themeColor="text1"/>
        </w:rPr>
      </w:pPr>
      <w:r w:rsidRPr="00A20993">
        <w:rPr>
          <w:rFonts w:ascii="宋体" w:hAnsi="宋体"/>
          <w:noProof/>
          <w:color w:val="000000" w:themeColor="text1"/>
          <w:sz w:val="24"/>
        </w:rPr>
        <w:lastRenderedPageBreak/>
        <w:drawing>
          <wp:inline distT="0" distB="0" distL="0" distR="0" wp14:anchorId="2A807F36" wp14:editId="4DB1DCBE">
            <wp:extent cx="5274310" cy="3296285"/>
            <wp:effectExtent l="0" t="0" r="0" b="5715"/>
            <wp:docPr id="7240367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36760" name="图片 7240367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0BA4EDE" w14:textId="4E1EB40D" w:rsidR="0041680B" w:rsidRPr="00A20993" w:rsidRDefault="0041680B" w:rsidP="0041680B">
      <w:pPr>
        <w:jc w:val="center"/>
        <w:rPr>
          <w:rStyle w:val="af2"/>
          <w:color w:val="000000" w:themeColor="text1"/>
        </w:rPr>
      </w:pPr>
      <w:r w:rsidRPr="00A20993">
        <w:rPr>
          <w:rFonts w:ascii="黑体" w:eastAsia="黑体" w:hAnsi="黑体" w:cs="黑体" w:hint="eastAsia"/>
          <w:color w:val="000000" w:themeColor="text1"/>
        </w:rPr>
        <w:t>图</w:t>
      </w:r>
      <w:r w:rsidR="00427F0F" w:rsidRPr="00A20993">
        <w:rPr>
          <w:rFonts w:ascii="黑体" w:eastAsia="黑体" w:hAnsi="黑体" w:cs="黑体"/>
          <w:color w:val="000000" w:themeColor="text1"/>
        </w:rPr>
        <w:t>5-19</w:t>
      </w:r>
      <w:r w:rsidRPr="00A20993">
        <w:rPr>
          <w:rFonts w:ascii="黑体" w:eastAsia="黑体" w:hAnsi="黑体" w:cs="黑体" w:hint="eastAsia"/>
          <w:color w:val="000000" w:themeColor="text1"/>
        </w:rPr>
        <w:t xml:space="preserve"> </w:t>
      </w:r>
      <w:r w:rsidR="00AB3176" w:rsidRPr="00A20993">
        <w:rPr>
          <w:rFonts w:ascii="黑体" w:eastAsia="黑体" w:hAnsi="黑体" w:cs="黑体" w:hint="eastAsia"/>
          <w:color w:val="000000" w:themeColor="text1"/>
        </w:rPr>
        <w:t>退出登录</w:t>
      </w:r>
    </w:p>
    <w:p w14:paraId="2DE4EE20" w14:textId="46881A3C" w:rsidR="0041680B" w:rsidRPr="00A20993" w:rsidRDefault="0041680B" w:rsidP="0041680B">
      <w:pPr>
        <w:pStyle w:val="21"/>
        <w:rPr>
          <w:color w:val="000000" w:themeColor="text1"/>
        </w:rPr>
      </w:pPr>
      <w:r w:rsidRPr="00A20993">
        <w:rPr>
          <w:rFonts w:hint="eastAsia"/>
          <w:color w:val="000000" w:themeColor="text1"/>
        </w:rPr>
        <w:t>后端用户</w:t>
      </w:r>
      <w:r w:rsidR="00355028" w:rsidRPr="00A20993">
        <w:rPr>
          <w:rFonts w:hint="eastAsia"/>
          <w:color w:val="000000" w:themeColor="text1"/>
        </w:rPr>
        <w:t>退出登录</w:t>
      </w:r>
      <w:r w:rsidRPr="00A20993">
        <w:rPr>
          <w:rFonts w:hint="eastAsia"/>
          <w:color w:val="000000" w:themeColor="text1"/>
        </w:rPr>
        <w:t>View核心代码如下：</w:t>
      </w:r>
    </w:p>
    <w:p w14:paraId="1E2C4DBC" w14:textId="6AD47EF0" w:rsidR="00AB3176" w:rsidRPr="00A20993" w:rsidRDefault="00AB3176"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def logout(request):</w:t>
      </w:r>
    </w:p>
    <w:p w14:paraId="24AEFA7E" w14:textId="77777777" w:rsidR="00AB3176" w:rsidRPr="00A20993" w:rsidRDefault="00AB3176"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req = redirect('/login/')</w:t>
      </w:r>
    </w:p>
    <w:p w14:paraId="67CC7B67" w14:textId="77777777" w:rsidR="00AB3176" w:rsidRPr="00A20993" w:rsidRDefault="00AB3176"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req.delete_cookie('asdf')</w:t>
      </w:r>
    </w:p>
    <w:p w14:paraId="2AA71123" w14:textId="77777777" w:rsidR="00AB3176" w:rsidRPr="00A20993" w:rsidRDefault="00AB3176"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req.delete_cookie('qwer')</w:t>
      </w:r>
    </w:p>
    <w:p w14:paraId="4F68DF45" w14:textId="664922B6" w:rsidR="0041680B" w:rsidRPr="00A20993" w:rsidRDefault="00AB3176"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return req</w:t>
      </w:r>
    </w:p>
    <w:p w14:paraId="1529EE54" w14:textId="26A4C274" w:rsidR="000B79B8" w:rsidRPr="00A20993" w:rsidRDefault="000B79B8" w:rsidP="000B79B8">
      <w:pPr>
        <w:pStyle w:val="11"/>
        <w:ind w:firstLineChars="0" w:firstLine="0"/>
        <w:rPr>
          <w:rFonts w:hint="default"/>
          <w:color w:val="000000" w:themeColor="text1"/>
        </w:rPr>
      </w:pPr>
      <w:bookmarkStart w:id="188" w:name="_Toc161943469"/>
      <w:r w:rsidRPr="00A20993">
        <w:rPr>
          <w:color w:val="000000" w:themeColor="text1"/>
        </w:rPr>
        <w:t>5.</w:t>
      </w:r>
      <w:r w:rsidRPr="00A20993">
        <w:rPr>
          <w:rFonts w:hint="default"/>
          <w:color w:val="000000" w:themeColor="text1"/>
        </w:rPr>
        <w:t>14</w:t>
      </w:r>
      <w:r w:rsidRPr="00A20993">
        <w:rPr>
          <w:color w:val="000000" w:themeColor="text1"/>
        </w:rPr>
        <w:t xml:space="preserve"> </w:t>
      </w:r>
      <w:r w:rsidR="00AB3176" w:rsidRPr="00A20993">
        <w:rPr>
          <w:color w:val="000000" w:themeColor="text1"/>
        </w:rPr>
        <w:t>Django</w:t>
      </w:r>
      <w:r w:rsidR="009A3FFD" w:rsidRPr="00A20993">
        <w:rPr>
          <w:color w:val="000000" w:themeColor="text1"/>
        </w:rPr>
        <w:t>超级管理员</w:t>
      </w:r>
      <w:r w:rsidR="00AB3176" w:rsidRPr="00A20993">
        <w:rPr>
          <w:color w:val="000000" w:themeColor="text1"/>
        </w:rPr>
        <w:t>后台</w:t>
      </w:r>
      <w:bookmarkEnd w:id="188"/>
    </w:p>
    <w:p w14:paraId="04A8C4B7" w14:textId="42C291B3" w:rsidR="000B79B8" w:rsidRPr="00A20993" w:rsidRDefault="001F60B1" w:rsidP="000B79B8">
      <w:pPr>
        <w:pStyle w:val="21"/>
        <w:rPr>
          <w:color w:val="000000" w:themeColor="text1"/>
        </w:rPr>
      </w:pPr>
      <w:r w:rsidRPr="00A20993">
        <w:rPr>
          <w:rFonts w:hint="eastAsia"/>
          <w:color w:val="000000" w:themeColor="text1"/>
        </w:rPr>
        <w:t>Django超级</w:t>
      </w:r>
      <w:r w:rsidR="009A3FFD" w:rsidRPr="00A20993">
        <w:rPr>
          <w:rFonts w:hint="eastAsia"/>
          <w:color w:val="000000" w:themeColor="text1"/>
        </w:rPr>
        <w:t>管理员</w:t>
      </w:r>
      <w:r w:rsidRPr="00A20993">
        <w:rPr>
          <w:rFonts w:hint="eastAsia"/>
          <w:color w:val="000000" w:themeColor="text1"/>
        </w:rPr>
        <w:t>后台登录界面</w:t>
      </w:r>
      <w:r w:rsidR="000B79B8" w:rsidRPr="00A20993">
        <w:rPr>
          <w:rFonts w:hint="eastAsia"/>
          <w:color w:val="000000" w:themeColor="text1"/>
        </w:rPr>
        <w:t>如图</w:t>
      </w:r>
      <w:r w:rsidR="00427F0F" w:rsidRPr="00A20993">
        <w:rPr>
          <w:rFonts w:hint="eastAsia"/>
          <w:color w:val="000000" w:themeColor="text1"/>
        </w:rPr>
        <w:t>5-20</w:t>
      </w:r>
      <w:r w:rsidR="000B79B8" w:rsidRPr="00A20993">
        <w:rPr>
          <w:rFonts w:hint="eastAsia"/>
          <w:color w:val="000000" w:themeColor="text1"/>
        </w:rPr>
        <w:t>所示，</w:t>
      </w:r>
      <w:r w:rsidR="000B79B8" w:rsidRPr="00A20993">
        <w:rPr>
          <w:color w:val="000000" w:themeColor="text1"/>
        </w:rPr>
        <w:t xml:space="preserve"> </w:t>
      </w:r>
      <w:r w:rsidRPr="00A20993">
        <w:rPr>
          <w:rFonts w:hint="eastAsia"/>
          <w:color w:val="000000" w:themeColor="text1"/>
        </w:rPr>
        <w:t>Django超级</w:t>
      </w:r>
      <w:r w:rsidR="009A3FFD" w:rsidRPr="00A20993">
        <w:rPr>
          <w:rFonts w:hint="eastAsia"/>
          <w:color w:val="000000" w:themeColor="text1"/>
        </w:rPr>
        <w:t>管理员</w:t>
      </w:r>
      <w:r w:rsidRPr="00A20993">
        <w:rPr>
          <w:rFonts w:hint="eastAsia"/>
          <w:color w:val="000000" w:themeColor="text1"/>
        </w:rPr>
        <w:t>后台管理界面如图5-</w:t>
      </w:r>
      <w:r w:rsidRPr="00A20993">
        <w:rPr>
          <w:color w:val="000000" w:themeColor="text1"/>
        </w:rPr>
        <w:t>21</w:t>
      </w:r>
      <w:r w:rsidRPr="00A20993">
        <w:rPr>
          <w:rFonts w:hint="eastAsia"/>
          <w:color w:val="000000" w:themeColor="text1"/>
        </w:rPr>
        <w:t>所示</w:t>
      </w:r>
    </w:p>
    <w:p w14:paraId="02B1812B" w14:textId="4DCA3A0F" w:rsidR="000B79B8" w:rsidRPr="00A20993" w:rsidRDefault="001200B6" w:rsidP="000B79B8">
      <w:pPr>
        <w:rPr>
          <w:rFonts w:ascii="宋体" w:hAnsi="宋体"/>
          <w:color w:val="000000" w:themeColor="text1"/>
          <w:sz w:val="24"/>
        </w:rPr>
      </w:pPr>
      <w:r w:rsidRPr="00A20993">
        <w:rPr>
          <w:rFonts w:ascii="宋体" w:hAnsi="宋体"/>
          <w:noProof/>
          <w:color w:val="000000" w:themeColor="text1"/>
          <w:sz w:val="24"/>
        </w:rPr>
        <w:lastRenderedPageBreak/>
        <w:drawing>
          <wp:inline distT="0" distB="0" distL="0" distR="0" wp14:anchorId="498149C5" wp14:editId="30D09AAA">
            <wp:extent cx="5274310" cy="3296285"/>
            <wp:effectExtent l="0" t="0" r="0" b="5715"/>
            <wp:docPr id="192670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6819" name=""/>
                    <pic:cNvPicPr/>
                  </pic:nvPicPr>
                  <pic:blipFill>
                    <a:blip r:embed="rId49"/>
                    <a:stretch>
                      <a:fillRect/>
                    </a:stretch>
                  </pic:blipFill>
                  <pic:spPr>
                    <a:xfrm>
                      <a:off x="0" y="0"/>
                      <a:ext cx="5274310" cy="3296285"/>
                    </a:xfrm>
                    <a:prstGeom prst="rect">
                      <a:avLst/>
                    </a:prstGeom>
                  </pic:spPr>
                </pic:pic>
              </a:graphicData>
            </a:graphic>
          </wp:inline>
        </w:drawing>
      </w:r>
    </w:p>
    <w:p w14:paraId="6EB4F847" w14:textId="4D9D17D4"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w:t>
      </w:r>
      <w:r w:rsidR="00427F0F" w:rsidRPr="00A20993">
        <w:rPr>
          <w:rFonts w:ascii="黑体" w:eastAsia="黑体" w:hAnsi="黑体"/>
          <w:color w:val="000000" w:themeColor="text1"/>
          <w:szCs w:val="21"/>
        </w:rPr>
        <w:t>5-</w:t>
      </w:r>
      <w:r w:rsidR="00427F0F" w:rsidRPr="00A20993">
        <w:rPr>
          <w:rFonts w:ascii="黑体" w:eastAsia="黑体" w:hAnsi="黑体" w:hint="eastAsia"/>
          <w:color w:val="000000" w:themeColor="text1"/>
          <w:szCs w:val="21"/>
        </w:rPr>
        <w:t>20</w:t>
      </w:r>
      <w:r w:rsidRPr="00A20993">
        <w:rPr>
          <w:rFonts w:ascii="黑体" w:eastAsia="黑体" w:hAnsi="黑体"/>
          <w:color w:val="000000" w:themeColor="text1"/>
          <w:szCs w:val="21"/>
        </w:rPr>
        <w:t xml:space="preserve"> Django</w:t>
      </w:r>
      <w:r w:rsidR="009A3FFD" w:rsidRPr="00A20993">
        <w:rPr>
          <w:rFonts w:ascii="黑体" w:eastAsia="黑体" w:hAnsi="黑体"/>
          <w:color w:val="000000" w:themeColor="text1"/>
          <w:szCs w:val="21"/>
        </w:rPr>
        <w:t>超级管理员</w:t>
      </w:r>
      <w:r w:rsidRPr="00A20993">
        <w:rPr>
          <w:rFonts w:ascii="黑体" w:eastAsia="黑体" w:hAnsi="黑体" w:hint="eastAsia"/>
          <w:color w:val="000000" w:themeColor="text1"/>
          <w:szCs w:val="21"/>
        </w:rPr>
        <w:t>后台登录</w:t>
      </w:r>
    </w:p>
    <w:p w14:paraId="2FA5BBB3" w14:textId="77777777" w:rsidR="000B79B8" w:rsidRPr="00A20993" w:rsidRDefault="000B79B8" w:rsidP="000B79B8">
      <w:pPr>
        <w:rPr>
          <w:rFonts w:ascii="宋体" w:hAnsi="宋体"/>
          <w:color w:val="000000" w:themeColor="text1"/>
          <w:sz w:val="24"/>
        </w:rPr>
      </w:pPr>
    </w:p>
    <w:p w14:paraId="041E8ED5" w14:textId="77777777" w:rsidR="000B79B8" w:rsidRPr="00A20993" w:rsidRDefault="000B79B8" w:rsidP="000B79B8">
      <w:pPr>
        <w:rPr>
          <w:color w:val="000000" w:themeColor="text1"/>
        </w:rPr>
      </w:pPr>
      <w:r w:rsidRPr="00A20993">
        <w:rPr>
          <w:noProof/>
          <w:color w:val="000000" w:themeColor="text1"/>
        </w:rPr>
        <w:drawing>
          <wp:inline distT="0" distB="0" distL="0" distR="0" wp14:anchorId="07757EBD" wp14:editId="418BCFE2">
            <wp:extent cx="5759450" cy="3599815"/>
            <wp:effectExtent l="0" t="0" r="6350" b="0"/>
            <wp:docPr id="2073751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1385" name=""/>
                    <pic:cNvPicPr/>
                  </pic:nvPicPr>
                  <pic:blipFill>
                    <a:blip r:embed="rId50"/>
                    <a:stretch>
                      <a:fillRect/>
                    </a:stretch>
                  </pic:blipFill>
                  <pic:spPr>
                    <a:xfrm>
                      <a:off x="0" y="0"/>
                      <a:ext cx="5759450" cy="3599815"/>
                    </a:xfrm>
                    <a:prstGeom prst="rect">
                      <a:avLst/>
                    </a:prstGeom>
                  </pic:spPr>
                </pic:pic>
              </a:graphicData>
            </a:graphic>
          </wp:inline>
        </w:drawing>
      </w:r>
    </w:p>
    <w:p w14:paraId="235A3BD3" w14:textId="7EB98632" w:rsidR="000B79B8" w:rsidRPr="00A20993" w:rsidRDefault="000B79B8" w:rsidP="000B79B8">
      <w:pPr>
        <w:jc w:val="center"/>
        <w:rPr>
          <w:rFonts w:ascii="黑体" w:eastAsia="黑体" w:hAnsi="黑体"/>
          <w:color w:val="000000" w:themeColor="text1"/>
          <w:szCs w:val="21"/>
        </w:rPr>
      </w:pPr>
      <w:r w:rsidRPr="00A20993">
        <w:rPr>
          <w:rFonts w:ascii="黑体" w:eastAsia="黑体" w:hAnsi="黑体"/>
          <w:color w:val="000000" w:themeColor="text1"/>
          <w:szCs w:val="21"/>
        </w:rPr>
        <w:t>图5</w:t>
      </w:r>
      <w:r w:rsidRPr="00A20993">
        <w:rPr>
          <w:rFonts w:ascii="黑体" w:eastAsia="黑体" w:hAnsi="黑体" w:hint="eastAsia"/>
          <w:color w:val="000000" w:themeColor="text1"/>
          <w:szCs w:val="21"/>
        </w:rPr>
        <w:t>-</w:t>
      </w:r>
      <w:r w:rsidRPr="00A20993">
        <w:rPr>
          <w:rFonts w:ascii="黑体" w:eastAsia="黑体" w:hAnsi="黑体"/>
          <w:color w:val="000000" w:themeColor="text1"/>
          <w:szCs w:val="21"/>
        </w:rPr>
        <w:t>21 Django</w:t>
      </w:r>
      <w:r w:rsidR="009A3FFD" w:rsidRPr="00A20993">
        <w:rPr>
          <w:rFonts w:ascii="黑体" w:eastAsia="黑体" w:hAnsi="黑体"/>
          <w:color w:val="000000" w:themeColor="text1"/>
          <w:szCs w:val="21"/>
        </w:rPr>
        <w:t>超级管理员</w:t>
      </w:r>
      <w:r w:rsidRPr="00A20993">
        <w:rPr>
          <w:rFonts w:ascii="黑体" w:eastAsia="黑体" w:hAnsi="黑体" w:hint="eastAsia"/>
          <w:color w:val="000000" w:themeColor="text1"/>
          <w:szCs w:val="21"/>
        </w:rPr>
        <w:t>后台主界面</w:t>
      </w:r>
    </w:p>
    <w:p w14:paraId="07520634" w14:textId="77777777" w:rsidR="000B79B8" w:rsidRPr="00A20993" w:rsidRDefault="000B79B8" w:rsidP="000B79B8">
      <w:pPr>
        <w:pStyle w:val="21"/>
        <w:rPr>
          <w:color w:val="000000" w:themeColor="text1"/>
        </w:rPr>
      </w:pPr>
    </w:p>
    <w:p w14:paraId="39992856" w14:textId="312BA374" w:rsidR="000B79B8" w:rsidRPr="00A20993" w:rsidRDefault="00724F5B" w:rsidP="001F60B1">
      <w:pPr>
        <w:pStyle w:val="21"/>
        <w:rPr>
          <w:color w:val="000000" w:themeColor="text1"/>
        </w:rPr>
      </w:pPr>
      <w:r w:rsidRPr="00A20993">
        <w:rPr>
          <w:rFonts w:hint="eastAsia"/>
          <w:color w:val="000000" w:themeColor="text1"/>
        </w:rPr>
        <w:t>在使用之前，您需要创建一个超级用户。您可以通过运行命令`python manage.py createsuperuser`来创建</w:t>
      </w:r>
      <w:r w:rsidR="009A3FFD" w:rsidRPr="00A20993">
        <w:rPr>
          <w:rFonts w:hint="eastAsia"/>
          <w:color w:val="000000" w:themeColor="text1"/>
        </w:rPr>
        <w:t>超级管理员</w:t>
      </w:r>
      <w:r w:rsidRPr="00A20993">
        <w:rPr>
          <w:rFonts w:hint="eastAsia"/>
          <w:color w:val="000000" w:themeColor="text1"/>
        </w:rPr>
        <w:t>。</w:t>
      </w:r>
      <w:r w:rsidR="009A3FFD" w:rsidRPr="00A20993">
        <w:rPr>
          <w:rFonts w:hint="eastAsia"/>
          <w:color w:val="000000" w:themeColor="text1"/>
        </w:rPr>
        <w:t>超级管理员</w:t>
      </w:r>
      <w:r w:rsidRPr="00A20993">
        <w:rPr>
          <w:rFonts w:hint="eastAsia"/>
          <w:color w:val="000000" w:themeColor="text1"/>
        </w:rPr>
        <w:t>具有最高权限，可以管理其他用户、数据、组等</w:t>
      </w:r>
      <w:r w:rsidR="00C40279" w:rsidRPr="00A20993">
        <w:rPr>
          <w:color w:val="000000" w:themeColor="text1"/>
          <w:vertAlign w:val="superscript"/>
        </w:rPr>
        <w:fldChar w:fldCharType="begin"/>
      </w:r>
      <w:r w:rsidR="00C40279" w:rsidRPr="00A20993">
        <w:rPr>
          <w:color w:val="000000" w:themeColor="text1"/>
          <w:vertAlign w:val="superscript"/>
        </w:rPr>
        <w:instrText xml:space="preserve"> </w:instrText>
      </w:r>
      <w:r w:rsidR="00C40279" w:rsidRPr="00A20993">
        <w:rPr>
          <w:rFonts w:hint="eastAsia"/>
          <w:color w:val="000000" w:themeColor="text1"/>
          <w:vertAlign w:val="superscript"/>
        </w:rPr>
        <w:instrText>REF _Ref161932545 \r \h</w:instrText>
      </w:r>
      <w:r w:rsidR="00C40279" w:rsidRPr="00A20993">
        <w:rPr>
          <w:color w:val="000000" w:themeColor="text1"/>
          <w:vertAlign w:val="superscript"/>
        </w:rPr>
        <w:instrText xml:space="preserve">  \* MERGEFORMAT </w:instrText>
      </w:r>
      <w:r w:rsidR="00C40279" w:rsidRPr="00A20993">
        <w:rPr>
          <w:color w:val="000000" w:themeColor="text1"/>
          <w:vertAlign w:val="superscript"/>
        </w:rPr>
      </w:r>
      <w:r w:rsidR="00C40279" w:rsidRPr="00A20993">
        <w:rPr>
          <w:color w:val="000000" w:themeColor="text1"/>
          <w:vertAlign w:val="superscript"/>
        </w:rPr>
        <w:fldChar w:fldCharType="separate"/>
      </w:r>
      <w:r w:rsidR="00C40279" w:rsidRPr="00A20993">
        <w:rPr>
          <w:color w:val="000000" w:themeColor="text1"/>
          <w:vertAlign w:val="superscript"/>
        </w:rPr>
        <w:t>[11]</w:t>
      </w:r>
      <w:r w:rsidR="00C40279" w:rsidRPr="00A20993">
        <w:rPr>
          <w:color w:val="000000" w:themeColor="text1"/>
          <w:vertAlign w:val="superscript"/>
        </w:rPr>
        <w:fldChar w:fldCharType="end"/>
      </w:r>
      <w:r w:rsidRPr="00A20993">
        <w:rPr>
          <w:rFonts w:hint="eastAsia"/>
          <w:color w:val="000000" w:themeColor="text1"/>
        </w:rPr>
        <w:t>。创建超级用户后，您将能够使用其凭据登录系</w:t>
      </w:r>
      <w:r w:rsidRPr="00A20993">
        <w:rPr>
          <w:rFonts w:hint="eastAsia"/>
          <w:color w:val="000000" w:themeColor="text1"/>
        </w:rPr>
        <w:lastRenderedPageBreak/>
        <w:t>统，并拥有更高级别的权限来执行管理任务。这样可以确保系统的安全性和灵活性，使您能够更好地管理和控制系统中的用户和数据。</w:t>
      </w:r>
      <w:r w:rsidR="001F60B1" w:rsidRPr="00A20993">
        <w:rPr>
          <w:rFonts w:hint="eastAsia"/>
          <w:color w:val="000000" w:themeColor="text1"/>
        </w:rPr>
        <w:t>这是Django框架自带的平台，需要配置注册才能使用。首先，导入了需要注册的模型，包括UserInfo、UserType、ClassInfo、Attendence、Notice、Leave、Exam和ExamContent。定义了一系列Admin类，每个类都指定了要在后台显示的字段。接下来，通过调用admin.site.register()方法，将每个模型和对应的Admin类进行注册。</w:t>
      </w:r>
    </w:p>
    <w:p w14:paraId="43AD3F63" w14:textId="751952B2" w:rsidR="000B79B8" w:rsidRPr="00A20993" w:rsidRDefault="000B79B8" w:rsidP="000B79B8">
      <w:pPr>
        <w:pStyle w:val="21"/>
        <w:rPr>
          <w:color w:val="000000" w:themeColor="text1"/>
        </w:rPr>
      </w:pPr>
      <w:r w:rsidRPr="00A20993">
        <w:rPr>
          <w:rFonts w:hint="eastAsia"/>
          <w:color w:val="000000" w:themeColor="text1"/>
        </w:rPr>
        <w:t>后端</w:t>
      </w:r>
      <w:r w:rsidR="001F60B1" w:rsidRPr="00A20993">
        <w:rPr>
          <w:rFonts w:hint="eastAsia"/>
          <w:color w:val="000000" w:themeColor="text1"/>
        </w:rPr>
        <w:t>配置注册admin</w:t>
      </w:r>
      <w:r w:rsidRPr="00A20993">
        <w:rPr>
          <w:rFonts w:hint="eastAsia"/>
          <w:color w:val="000000" w:themeColor="text1"/>
        </w:rPr>
        <w:t>核心代码如下：</w:t>
      </w:r>
    </w:p>
    <w:p w14:paraId="5A33F784"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from django.contrib import admin</w:t>
      </w:r>
    </w:p>
    <w:p w14:paraId="16E760CE" w14:textId="0C0B3179"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from .models import UserInfo, UserType, ClassInfo,  Attendence, Notice, Leave, Exam, ExamContent</w:t>
      </w:r>
    </w:p>
    <w:p w14:paraId="457974A2"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Register your models here.</w:t>
      </w:r>
    </w:p>
    <w:p w14:paraId="7108AD72"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UserInfoAdmin(admin.ModelAdmin):</w:t>
      </w:r>
    </w:p>
    <w:p w14:paraId="6DCE06C3" w14:textId="4A2AB5C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['studentNum', 'username',  'cid', 'password'</w:t>
      </w:r>
      <w:r w:rsidR="00E156C5" w:rsidRPr="00A20993">
        <w:rPr>
          <w:color w:val="000000" w:themeColor="text1"/>
          <w:sz w:val="18"/>
          <w:szCs w:val="18"/>
        </w:rPr>
        <w:t>,</w:t>
      </w:r>
      <w:r w:rsidRPr="00A20993">
        <w:rPr>
          <w:color w:val="000000" w:themeColor="text1"/>
          <w:sz w:val="18"/>
          <w:szCs w:val="18"/>
        </w:rPr>
        <w:t xml:space="preserve"> 'gender',  'phone', 'email',]</w:t>
      </w:r>
    </w:p>
    <w:p w14:paraId="13E6677F"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UserTypeAdmin(admin.ModelAdmin):</w:t>
      </w:r>
    </w:p>
    <w:p w14:paraId="2E4F21EC" w14:textId="67DE897F"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'caption']</w:t>
      </w:r>
    </w:p>
    <w:p w14:paraId="2CD53819"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ClassInfoAdmin(admin.ModelAdmin):</w:t>
      </w:r>
    </w:p>
    <w:p w14:paraId="1B95D401" w14:textId="4738C4B1"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'name']</w:t>
      </w:r>
    </w:p>
    <w:p w14:paraId="5DF2EA0D"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MajorInfoAdmin(admin.ModelAdmin):</w:t>
      </w:r>
    </w:p>
    <w:p w14:paraId="6F0799D9" w14:textId="3EF7E5D4"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'name', ]</w:t>
      </w:r>
    </w:p>
    <w:p w14:paraId="11A60D60"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AttendenceAdmin(admin.ModelAdmin):</w:t>
      </w:r>
    </w:p>
    <w:p w14:paraId="0359A74B" w14:textId="44F43681"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'stu', 'date', 'start_time', 'end_time','is_leave', 'duration', 'detail']</w:t>
      </w:r>
    </w:p>
    <w:p w14:paraId="2173A218"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NoticeAdmin(admin.ModelAdmin):</w:t>
      </w:r>
    </w:p>
    <w:p w14:paraId="6CE96F99" w14:textId="5B1B3CCA"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'author', 'head', 'content', 'level']</w:t>
      </w:r>
    </w:p>
    <w:p w14:paraId="526B21D7"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LeaveAdmin(admin.ModelAdmin):</w:t>
      </w:r>
    </w:p>
    <w:p w14:paraId="18FCF7B8" w14:textId="6BE06075"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'start_time', 'end_time', 'explain']</w:t>
      </w:r>
    </w:p>
    <w:p w14:paraId="3BB7FE8C"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ExamAdmin(admin.ModelAdmin):</w:t>
      </w:r>
    </w:p>
    <w:p w14:paraId="365BBAB3" w14:textId="19E15E38"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'user', 'content', 'point', 'detail']</w:t>
      </w:r>
    </w:p>
    <w:p w14:paraId="78163FFD"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class ExamContentAdmin(admin.ModelAdmin):</w:t>
      </w:r>
    </w:p>
    <w:p w14:paraId="3F78039D" w14:textId="75E84B9A"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 xml:space="preserve">    list_display = ['id', 'title', 'date', 'state']</w:t>
      </w:r>
    </w:p>
    <w:p w14:paraId="7A2F78D8"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接下来，通过调用admin.site.register()</w:t>
      </w:r>
    </w:p>
    <w:p w14:paraId="0A3BFC5F"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rFonts w:hint="eastAsia"/>
          <w:color w:val="000000" w:themeColor="text1"/>
          <w:sz w:val="18"/>
          <w:szCs w:val="18"/>
        </w:rPr>
        <w:t># 方法，将每个模型和对应的Admin类进行注册。</w:t>
      </w:r>
    </w:p>
    <w:p w14:paraId="3A4D6C67"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admin.site.register(UserType, UserTypeAdmin)</w:t>
      </w:r>
    </w:p>
    <w:p w14:paraId="4744857B"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admin.site.register(UserInfo, UserInfoAdmin)</w:t>
      </w:r>
    </w:p>
    <w:p w14:paraId="2AC1A643"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admin.site.register(ClassInfo, ClassInfoAdmin)</w:t>
      </w:r>
    </w:p>
    <w:p w14:paraId="6214255D"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admin.site.register(Attendence, AttendenceAdmin)</w:t>
      </w:r>
    </w:p>
    <w:p w14:paraId="39EA5680"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admin.site.register(Notice, NoticeAdmin)</w:t>
      </w:r>
    </w:p>
    <w:p w14:paraId="6E052DAF"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admin.site.register(Leave, LeaveAdmin)</w:t>
      </w:r>
    </w:p>
    <w:p w14:paraId="57B693D3" w14:textId="77777777" w:rsidR="001F60B1"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admin.site.register(ExamContent, ExamContentAdmin)</w:t>
      </w:r>
    </w:p>
    <w:p w14:paraId="4DAD873C" w14:textId="1251EC3B" w:rsidR="000B79B8" w:rsidRPr="00A20993" w:rsidRDefault="001F60B1" w:rsidP="00E310CD">
      <w:pPr>
        <w:pStyle w:val="21"/>
        <w:wordWrap w:val="0"/>
        <w:autoSpaceDE w:val="0"/>
        <w:autoSpaceDN w:val="0"/>
        <w:spacing w:line="40" w:lineRule="atLeast"/>
        <w:ind w:firstLine="360"/>
        <w:rPr>
          <w:color w:val="000000" w:themeColor="text1"/>
          <w:sz w:val="18"/>
          <w:szCs w:val="18"/>
        </w:rPr>
      </w:pPr>
      <w:r w:rsidRPr="00A20993">
        <w:rPr>
          <w:color w:val="000000" w:themeColor="text1"/>
          <w:sz w:val="18"/>
          <w:szCs w:val="18"/>
        </w:rPr>
        <w:t>admin.site.register(Exam, ExamAdmin)</w:t>
      </w:r>
    </w:p>
    <w:p w14:paraId="66DB3F02" w14:textId="77777777" w:rsidR="00416C3D" w:rsidRPr="00A20993" w:rsidRDefault="00416C3D" w:rsidP="00416C3D">
      <w:pPr>
        <w:pStyle w:val="21"/>
        <w:ind w:firstLineChars="0" w:firstLine="0"/>
        <w:rPr>
          <w:color w:val="000000" w:themeColor="text1"/>
          <w:lang w:val="fr-FR"/>
        </w:rPr>
        <w:sectPr w:rsidR="00416C3D" w:rsidRPr="00A20993" w:rsidSect="00427980">
          <w:headerReference w:type="default" r:id="rId51"/>
          <w:pgSz w:w="11906" w:h="16838"/>
          <w:pgMar w:top="1440" w:right="1800" w:bottom="1440" w:left="1800" w:header="851" w:footer="992" w:gutter="0"/>
          <w:cols w:space="425"/>
          <w:docGrid w:type="lines" w:linePitch="312"/>
        </w:sectPr>
      </w:pPr>
    </w:p>
    <w:p w14:paraId="7D373195" w14:textId="18615061" w:rsidR="00A5256A" w:rsidRPr="00A20993" w:rsidRDefault="00266A3E" w:rsidP="00416C3D">
      <w:pPr>
        <w:pStyle w:val="2"/>
        <w:numPr>
          <w:ilvl w:val="0"/>
          <w:numId w:val="0"/>
        </w:numPr>
        <w:rPr>
          <w:rFonts w:hint="default"/>
          <w:color w:val="000000" w:themeColor="text1"/>
          <w:lang w:val="fr-FR"/>
        </w:rPr>
      </w:pPr>
      <w:bookmarkStart w:id="189" w:name="_Toc7676"/>
      <w:bookmarkStart w:id="190" w:name="_Toc161943470"/>
      <w:r w:rsidRPr="00A20993">
        <w:rPr>
          <w:color w:val="000000" w:themeColor="text1"/>
          <w:lang w:val="fr-FR"/>
        </w:rPr>
        <w:lastRenderedPageBreak/>
        <w:t>6</w:t>
      </w:r>
      <w:r w:rsidRPr="00A20993">
        <w:rPr>
          <w:rFonts w:hint="default"/>
          <w:color w:val="000000" w:themeColor="text1"/>
          <w:lang w:val="fr-FR"/>
        </w:rPr>
        <w:t xml:space="preserve"> </w:t>
      </w:r>
      <w:r w:rsidR="00A5256A" w:rsidRPr="00A20993">
        <w:rPr>
          <w:color w:val="000000" w:themeColor="text1"/>
        </w:rPr>
        <w:t>系统测试</w:t>
      </w:r>
      <w:bookmarkEnd w:id="189"/>
      <w:bookmarkEnd w:id="190"/>
    </w:p>
    <w:p w14:paraId="49760F46" w14:textId="77777777" w:rsidR="00A5256A" w:rsidRPr="00A20993" w:rsidRDefault="00A5256A">
      <w:pPr>
        <w:pStyle w:val="11"/>
        <w:ind w:firstLineChars="0" w:firstLine="0"/>
        <w:rPr>
          <w:rFonts w:hint="default"/>
          <w:color w:val="000000" w:themeColor="text1"/>
          <w:lang w:val="fr-FR"/>
        </w:rPr>
      </w:pPr>
      <w:bookmarkStart w:id="191" w:name="_Toc161943471"/>
      <w:bookmarkStart w:id="192" w:name="_Toc15317"/>
      <w:r w:rsidRPr="00A20993">
        <w:rPr>
          <w:color w:val="000000" w:themeColor="text1"/>
          <w:lang w:val="fr-FR"/>
        </w:rPr>
        <w:t xml:space="preserve">6.1 </w:t>
      </w:r>
      <w:r w:rsidRPr="00A20993">
        <w:rPr>
          <w:color w:val="000000" w:themeColor="text1"/>
        </w:rPr>
        <w:t>测试方法</w:t>
      </w:r>
      <w:bookmarkEnd w:id="191"/>
    </w:p>
    <w:p w14:paraId="4AC699B7" w14:textId="2246096C" w:rsidR="00F078D2" w:rsidRPr="00A20993" w:rsidRDefault="00EC2F6F">
      <w:pPr>
        <w:pStyle w:val="21"/>
        <w:rPr>
          <w:color w:val="000000" w:themeColor="text1"/>
        </w:rPr>
      </w:pPr>
      <w:r w:rsidRPr="00A20993">
        <w:rPr>
          <w:rFonts w:hint="eastAsia"/>
          <w:color w:val="000000" w:themeColor="text1"/>
        </w:rPr>
        <w:t>采用</w:t>
      </w:r>
      <w:r w:rsidR="00F078D2" w:rsidRPr="00A20993">
        <w:rPr>
          <w:rFonts w:hint="eastAsia"/>
          <w:color w:val="000000" w:themeColor="text1"/>
        </w:rPr>
        <w:t>单元测试</w:t>
      </w:r>
      <w:r w:rsidRPr="00A20993">
        <w:rPr>
          <w:rFonts w:hint="eastAsia"/>
          <w:color w:val="000000" w:themeColor="text1"/>
          <w:lang w:val="fr-FR"/>
        </w:rPr>
        <w:t>，</w:t>
      </w:r>
      <w:r w:rsidR="00F078D2" w:rsidRPr="00A20993">
        <w:rPr>
          <w:rFonts w:hint="eastAsia"/>
          <w:color w:val="000000" w:themeColor="text1"/>
        </w:rPr>
        <w:t>是对系统设计中的各个功能模块进行独立测试的过程。它的目标是验证每个模块是否符合需求标准，并找出不符合用户需求的功能点。通过编写测试用例，测试人员可以模拟各种输入情况，包括正常情况、边界情况和异常情况，以确保每个模块在各种情况下都能正确运行。通过进行单元测试，可以及早发现和修复功能模块中的问题和缺陷，提高代码质量，并确保系统的各个功能模块能够按照用户需求的标准进行工作。</w:t>
      </w:r>
    </w:p>
    <w:p w14:paraId="7D6497C8" w14:textId="464A9D2D" w:rsidR="00F719B9" w:rsidRPr="00A20993" w:rsidRDefault="00A5256A">
      <w:pPr>
        <w:pStyle w:val="11"/>
        <w:ind w:firstLineChars="0" w:firstLine="0"/>
        <w:rPr>
          <w:rFonts w:hint="default"/>
          <w:color w:val="000000" w:themeColor="text1"/>
        </w:rPr>
      </w:pPr>
      <w:bookmarkStart w:id="193" w:name="_Toc161943472"/>
      <w:r w:rsidRPr="00A20993">
        <w:rPr>
          <w:color w:val="000000" w:themeColor="text1"/>
        </w:rPr>
        <w:t>6.2 测试内容</w:t>
      </w:r>
      <w:bookmarkEnd w:id="192"/>
      <w:bookmarkEnd w:id="193"/>
    </w:p>
    <w:p w14:paraId="3C17E4C5" w14:textId="629E1E01" w:rsidR="00F719B9" w:rsidRPr="00A20993" w:rsidRDefault="00000000">
      <w:pPr>
        <w:pStyle w:val="21"/>
        <w:rPr>
          <w:color w:val="000000" w:themeColor="text1"/>
        </w:rPr>
      </w:pPr>
      <w:r w:rsidRPr="00A20993">
        <w:rPr>
          <w:color w:val="000000" w:themeColor="text1"/>
        </w:rPr>
        <w:t>下列是</w:t>
      </w:r>
      <w:r w:rsidR="00E310CD" w:rsidRPr="00A20993">
        <w:rPr>
          <w:rFonts w:hint="eastAsia"/>
          <w:color w:val="000000" w:themeColor="text1"/>
        </w:rPr>
        <w:t>单元</w:t>
      </w:r>
      <w:r w:rsidRPr="00A20993">
        <w:rPr>
          <w:color w:val="000000" w:themeColor="text1"/>
        </w:rPr>
        <w:t>测试内容：</w:t>
      </w:r>
    </w:p>
    <w:p w14:paraId="7BB03E6B" w14:textId="77777777" w:rsidR="00F719B9" w:rsidRPr="00A20993" w:rsidRDefault="00000000">
      <w:pPr>
        <w:pStyle w:val="21"/>
        <w:rPr>
          <w:color w:val="000000" w:themeColor="text1"/>
        </w:rPr>
      </w:pPr>
      <w:r w:rsidRPr="00A20993">
        <w:rPr>
          <w:color w:val="000000" w:themeColor="text1"/>
        </w:rPr>
        <w:t>验证登录功能：测试用户登录功能的准确性和安全性，确保用户能够成功登录系统，同时防止未经授权的访问。</w:t>
      </w:r>
    </w:p>
    <w:p w14:paraId="2CCE15DA" w14:textId="48A37646"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表6-1 登录界面用例测试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0"/>
        <w:gridCol w:w="1742"/>
        <w:gridCol w:w="1138"/>
        <w:gridCol w:w="1987"/>
        <w:gridCol w:w="1269"/>
        <w:gridCol w:w="1120"/>
      </w:tblGrid>
      <w:tr w:rsidR="00A20993" w:rsidRPr="00A20993" w14:paraId="06D68D52" w14:textId="77777777" w:rsidTr="006838D8">
        <w:trPr>
          <w:jc w:val="center"/>
        </w:trPr>
        <w:tc>
          <w:tcPr>
            <w:tcW w:w="1182" w:type="dxa"/>
            <w:tcBorders>
              <w:top w:val="single" w:sz="12" w:space="0" w:color="auto"/>
              <w:bottom w:val="single" w:sz="4" w:space="0" w:color="auto"/>
            </w:tcBorders>
            <w:vAlign w:val="center"/>
          </w:tcPr>
          <w:p w14:paraId="792919D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1776" w:type="dxa"/>
            <w:tcBorders>
              <w:top w:val="single" w:sz="12" w:space="0" w:color="auto"/>
              <w:bottom w:val="single" w:sz="4" w:space="0" w:color="auto"/>
            </w:tcBorders>
            <w:vAlign w:val="center"/>
          </w:tcPr>
          <w:p w14:paraId="38D06E0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90" w:type="dxa"/>
            <w:tcBorders>
              <w:top w:val="single" w:sz="12" w:space="0" w:color="auto"/>
              <w:bottom w:val="single" w:sz="4" w:space="0" w:color="auto"/>
            </w:tcBorders>
            <w:vAlign w:val="center"/>
          </w:tcPr>
          <w:p w14:paraId="2F19A2D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2140" w:type="dxa"/>
            <w:tcBorders>
              <w:top w:val="single" w:sz="12" w:space="0" w:color="auto"/>
              <w:bottom w:val="single" w:sz="4" w:space="0" w:color="auto"/>
            </w:tcBorders>
            <w:vAlign w:val="center"/>
          </w:tcPr>
          <w:p w14:paraId="0588D09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输入</w:t>
            </w:r>
          </w:p>
        </w:tc>
        <w:tc>
          <w:tcPr>
            <w:tcW w:w="1404" w:type="dxa"/>
            <w:tcBorders>
              <w:top w:val="single" w:sz="12" w:space="0" w:color="auto"/>
              <w:bottom w:val="single" w:sz="4" w:space="0" w:color="auto"/>
            </w:tcBorders>
            <w:vAlign w:val="center"/>
          </w:tcPr>
          <w:p w14:paraId="6CB743C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268" w:type="dxa"/>
            <w:tcBorders>
              <w:top w:val="single" w:sz="12" w:space="0" w:color="auto"/>
              <w:bottom w:val="single" w:sz="4" w:space="0" w:color="auto"/>
            </w:tcBorders>
            <w:vAlign w:val="center"/>
          </w:tcPr>
          <w:p w14:paraId="4DB07DC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41D0952C" w14:textId="77777777" w:rsidTr="006838D8">
        <w:trPr>
          <w:jc w:val="center"/>
        </w:trPr>
        <w:tc>
          <w:tcPr>
            <w:tcW w:w="1182" w:type="dxa"/>
            <w:vMerge w:val="restart"/>
            <w:tcBorders>
              <w:top w:val="single" w:sz="4" w:space="0" w:color="auto"/>
            </w:tcBorders>
            <w:vAlign w:val="center"/>
          </w:tcPr>
          <w:p w14:paraId="6FF83B95" w14:textId="77777777" w:rsidR="00F078D2" w:rsidRPr="00A20993" w:rsidRDefault="00F078D2" w:rsidP="006838D8">
            <w:pPr>
              <w:rPr>
                <w:rFonts w:ascii="宋体" w:hAnsi="宋体"/>
                <w:color w:val="000000" w:themeColor="text1"/>
                <w:szCs w:val="21"/>
              </w:rPr>
            </w:pPr>
            <w:r w:rsidRPr="00A20993">
              <w:rPr>
                <w:rFonts w:ascii="宋体" w:hAnsi="宋体" w:hint="eastAsia"/>
                <w:color w:val="000000" w:themeColor="text1"/>
                <w:szCs w:val="21"/>
              </w:rPr>
              <w:t>用户注册</w:t>
            </w:r>
          </w:p>
        </w:tc>
        <w:tc>
          <w:tcPr>
            <w:tcW w:w="1776" w:type="dxa"/>
            <w:vMerge w:val="restart"/>
            <w:tcBorders>
              <w:top w:val="single" w:sz="4" w:space="0" w:color="auto"/>
            </w:tcBorders>
            <w:vAlign w:val="center"/>
          </w:tcPr>
          <w:p w14:paraId="2112B732"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register.html</w:t>
            </w:r>
          </w:p>
        </w:tc>
        <w:tc>
          <w:tcPr>
            <w:tcW w:w="1290" w:type="dxa"/>
            <w:vMerge w:val="restart"/>
            <w:tcBorders>
              <w:top w:val="single" w:sz="4" w:space="0" w:color="auto"/>
            </w:tcBorders>
            <w:vAlign w:val="center"/>
          </w:tcPr>
          <w:p w14:paraId="660ABA9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用户注册</w:t>
            </w:r>
          </w:p>
        </w:tc>
        <w:tc>
          <w:tcPr>
            <w:tcW w:w="2140" w:type="dxa"/>
            <w:tcBorders>
              <w:top w:val="single" w:sz="4" w:space="0" w:color="auto"/>
            </w:tcBorders>
            <w:vAlign w:val="center"/>
          </w:tcPr>
          <w:p w14:paraId="44A4893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正确格式的学号、用户名、密码、确认密码、手机号码Email</w:t>
            </w:r>
          </w:p>
          <w:p w14:paraId="77301D4D" w14:textId="77777777" w:rsidR="00F078D2" w:rsidRPr="00A20993" w:rsidRDefault="00F078D2" w:rsidP="006838D8">
            <w:pPr>
              <w:jc w:val="center"/>
              <w:rPr>
                <w:rFonts w:ascii="宋体" w:hAnsi="宋体"/>
                <w:color w:val="000000" w:themeColor="text1"/>
                <w:szCs w:val="21"/>
              </w:rPr>
            </w:pPr>
          </w:p>
        </w:tc>
        <w:tc>
          <w:tcPr>
            <w:tcW w:w="1404" w:type="dxa"/>
            <w:tcBorders>
              <w:top w:val="single" w:sz="4" w:space="0" w:color="auto"/>
            </w:tcBorders>
            <w:vAlign w:val="center"/>
          </w:tcPr>
          <w:p w14:paraId="0BE1008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注册成功，跳转到登录界面</w:t>
            </w:r>
          </w:p>
        </w:tc>
        <w:tc>
          <w:tcPr>
            <w:tcW w:w="1268" w:type="dxa"/>
            <w:tcBorders>
              <w:top w:val="single" w:sz="4" w:space="0" w:color="auto"/>
            </w:tcBorders>
            <w:vAlign w:val="center"/>
          </w:tcPr>
          <w:p w14:paraId="51DDB75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15A5E5B8" w14:textId="77777777" w:rsidTr="006838D8">
        <w:trPr>
          <w:jc w:val="center"/>
        </w:trPr>
        <w:tc>
          <w:tcPr>
            <w:tcW w:w="1182" w:type="dxa"/>
            <w:vMerge/>
            <w:vAlign w:val="center"/>
          </w:tcPr>
          <w:p w14:paraId="79F794C5" w14:textId="77777777" w:rsidR="00F078D2" w:rsidRPr="00A20993" w:rsidRDefault="00F078D2" w:rsidP="006838D8">
            <w:pPr>
              <w:jc w:val="center"/>
              <w:rPr>
                <w:rFonts w:ascii="宋体" w:hAnsi="宋体"/>
                <w:color w:val="000000" w:themeColor="text1"/>
                <w:szCs w:val="21"/>
              </w:rPr>
            </w:pPr>
          </w:p>
        </w:tc>
        <w:tc>
          <w:tcPr>
            <w:tcW w:w="1776" w:type="dxa"/>
            <w:vMerge/>
            <w:vAlign w:val="center"/>
          </w:tcPr>
          <w:p w14:paraId="2A1336F7"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3E305CB3"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606116F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错误格式的学号（为空或不是1</w:t>
            </w:r>
            <w:r w:rsidRPr="00A20993">
              <w:rPr>
                <w:rFonts w:ascii="宋体" w:hAnsi="宋体"/>
                <w:color w:val="000000" w:themeColor="text1"/>
                <w:szCs w:val="21"/>
              </w:rPr>
              <w:t>1</w:t>
            </w:r>
            <w:r w:rsidRPr="00A20993">
              <w:rPr>
                <w:rFonts w:ascii="宋体" w:hAnsi="宋体" w:hint="eastAsia"/>
                <w:color w:val="000000" w:themeColor="text1"/>
                <w:szCs w:val="21"/>
              </w:rPr>
              <w:t>位）</w:t>
            </w:r>
          </w:p>
        </w:tc>
        <w:tc>
          <w:tcPr>
            <w:tcW w:w="1404" w:type="dxa"/>
            <w:vAlign w:val="center"/>
          </w:tcPr>
          <w:p w14:paraId="07BBF18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w:t>
            </w:r>
            <w:r w:rsidRPr="00A20993">
              <w:rPr>
                <w:rFonts w:ascii="宋体" w:hAnsi="宋体"/>
                <w:color w:val="000000" w:themeColor="text1"/>
                <w:szCs w:val="21"/>
              </w:rPr>
              <w:t>请输入11位学号</w:t>
            </w:r>
            <w:r w:rsidRPr="00A20993">
              <w:rPr>
                <w:rFonts w:ascii="宋体" w:hAnsi="宋体" w:hint="eastAsia"/>
                <w:color w:val="000000" w:themeColor="text1"/>
                <w:szCs w:val="21"/>
              </w:rPr>
              <w:t>或学号为空</w:t>
            </w:r>
          </w:p>
          <w:p w14:paraId="502EA1E9" w14:textId="77777777" w:rsidR="00F078D2" w:rsidRPr="00A20993" w:rsidRDefault="00F078D2" w:rsidP="006838D8">
            <w:pPr>
              <w:jc w:val="center"/>
              <w:rPr>
                <w:rFonts w:ascii="宋体" w:hAnsi="宋体"/>
                <w:color w:val="000000" w:themeColor="text1"/>
                <w:szCs w:val="21"/>
              </w:rPr>
            </w:pPr>
          </w:p>
        </w:tc>
        <w:tc>
          <w:tcPr>
            <w:tcW w:w="1268" w:type="dxa"/>
            <w:vAlign w:val="center"/>
          </w:tcPr>
          <w:p w14:paraId="280652D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78933C84" w14:textId="77777777" w:rsidTr="006838D8">
        <w:trPr>
          <w:jc w:val="center"/>
        </w:trPr>
        <w:tc>
          <w:tcPr>
            <w:tcW w:w="1182" w:type="dxa"/>
            <w:vMerge/>
            <w:vAlign w:val="center"/>
          </w:tcPr>
          <w:p w14:paraId="186A79DF" w14:textId="77777777" w:rsidR="00F078D2" w:rsidRPr="00A20993" w:rsidRDefault="00F078D2" w:rsidP="006838D8">
            <w:pPr>
              <w:jc w:val="center"/>
              <w:rPr>
                <w:rFonts w:ascii="宋体" w:hAnsi="宋体"/>
                <w:color w:val="000000" w:themeColor="text1"/>
                <w:szCs w:val="21"/>
              </w:rPr>
            </w:pPr>
          </w:p>
        </w:tc>
        <w:tc>
          <w:tcPr>
            <w:tcW w:w="1776" w:type="dxa"/>
            <w:vMerge/>
            <w:vAlign w:val="center"/>
          </w:tcPr>
          <w:p w14:paraId="47D21210"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610BD68A"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1E32471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错误格式的用户名（为空）</w:t>
            </w:r>
          </w:p>
          <w:p w14:paraId="09DE5131" w14:textId="77777777" w:rsidR="00F078D2" w:rsidRPr="00A20993" w:rsidRDefault="00F078D2" w:rsidP="006838D8">
            <w:pPr>
              <w:jc w:val="center"/>
              <w:rPr>
                <w:rFonts w:ascii="宋体" w:hAnsi="宋体"/>
                <w:color w:val="000000" w:themeColor="text1"/>
                <w:szCs w:val="21"/>
              </w:rPr>
            </w:pPr>
          </w:p>
        </w:tc>
        <w:tc>
          <w:tcPr>
            <w:tcW w:w="1404" w:type="dxa"/>
            <w:vAlign w:val="center"/>
          </w:tcPr>
          <w:p w14:paraId="30DD86B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提示用户名为空</w:t>
            </w:r>
          </w:p>
        </w:tc>
        <w:tc>
          <w:tcPr>
            <w:tcW w:w="1268" w:type="dxa"/>
            <w:vAlign w:val="center"/>
          </w:tcPr>
          <w:p w14:paraId="3D86D48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5497DF4C" w14:textId="77777777" w:rsidTr="006838D8">
        <w:trPr>
          <w:jc w:val="center"/>
        </w:trPr>
        <w:tc>
          <w:tcPr>
            <w:tcW w:w="1182" w:type="dxa"/>
            <w:vMerge/>
            <w:vAlign w:val="center"/>
          </w:tcPr>
          <w:p w14:paraId="4385841F" w14:textId="77777777" w:rsidR="00F078D2" w:rsidRPr="00A20993" w:rsidRDefault="00F078D2" w:rsidP="006838D8">
            <w:pPr>
              <w:rPr>
                <w:rFonts w:ascii="宋体" w:hAnsi="宋体"/>
                <w:color w:val="000000" w:themeColor="text1"/>
                <w:szCs w:val="21"/>
              </w:rPr>
            </w:pPr>
          </w:p>
        </w:tc>
        <w:tc>
          <w:tcPr>
            <w:tcW w:w="1776" w:type="dxa"/>
            <w:vMerge/>
            <w:vAlign w:val="center"/>
          </w:tcPr>
          <w:p w14:paraId="742A6FF3"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1B15C38D"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2CFBBEE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错误格式的密码（为空或密码位数不满足6</w:t>
            </w:r>
            <w:r w:rsidRPr="00A20993">
              <w:rPr>
                <w:rFonts w:ascii="宋体" w:hAnsi="宋体"/>
                <w:color w:val="000000" w:themeColor="text1"/>
                <w:szCs w:val="21"/>
              </w:rPr>
              <w:t>-30</w:t>
            </w:r>
            <w:r w:rsidRPr="00A20993">
              <w:rPr>
                <w:rFonts w:ascii="宋体" w:hAnsi="宋体" w:hint="eastAsia"/>
                <w:color w:val="000000" w:themeColor="text1"/>
                <w:szCs w:val="21"/>
              </w:rPr>
              <w:t>）</w:t>
            </w:r>
          </w:p>
        </w:tc>
        <w:tc>
          <w:tcPr>
            <w:tcW w:w="1404" w:type="dxa"/>
            <w:vAlign w:val="center"/>
          </w:tcPr>
          <w:p w14:paraId="50D6A29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提示密码为空或密码位数不满足6</w:t>
            </w:r>
            <w:r w:rsidRPr="00A20993">
              <w:rPr>
                <w:rFonts w:ascii="宋体" w:hAnsi="宋体"/>
                <w:color w:val="000000" w:themeColor="text1"/>
                <w:szCs w:val="21"/>
              </w:rPr>
              <w:t>-30</w:t>
            </w:r>
          </w:p>
          <w:p w14:paraId="5528676D" w14:textId="77777777" w:rsidR="00F078D2" w:rsidRPr="00A20993" w:rsidRDefault="00F078D2" w:rsidP="006838D8">
            <w:pPr>
              <w:jc w:val="center"/>
              <w:rPr>
                <w:rFonts w:ascii="宋体" w:hAnsi="宋体"/>
                <w:color w:val="000000" w:themeColor="text1"/>
                <w:szCs w:val="21"/>
              </w:rPr>
            </w:pPr>
          </w:p>
        </w:tc>
        <w:tc>
          <w:tcPr>
            <w:tcW w:w="1268" w:type="dxa"/>
            <w:vAlign w:val="center"/>
          </w:tcPr>
          <w:p w14:paraId="0A14A20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626AC940" w14:textId="77777777" w:rsidTr="006838D8">
        <w:trPr>
          <w:jc w:val="center"/>
        </w:trPr>
        <w:tc>
          <w:tcPr>
            <w:tcW w:w="1182" w:type="dxa"/>
            <w:vMerge/>
            <w:vAlign w:val="center"/>
          </w:tcPr>
          <w:p w14:paraId="615E45C4" w14:textId="77777777" w:rsidR="00F078D2" w:rsidRPr="00A20993" w:rsidRDefault="00F078D2" w:rsidP="006838D8">
            <w:pPr>
              <w:rPr>
                <w:rFonts w:ascii="宋体" w:hAnsi="宋体"/>
                <w:color w:val="000000" w:themeColor="text1"/>
                <w:szCs w:val="21"/>
              </w:rPr>
            </w:pPr>
          </w:p>
        </w:tc>
        <w:tc>
          <w:tcPr>
            <w:tcW w:w="1776" w:type="dxa"/>
            <w:vMerge/>
            <w:vAlign w:val="center"/>
          </w:tcPr>
          <w:p w14:paraId="78A76444"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48BE6C67"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4C51943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错误格式的确认密码（两次密码不一</w:t>
            </w:r>
            <w:r w:rsidRPr="00A20993">
              <w:rPr>
                <w:rFonts w:ascii="宋体" w:hAnsi="宋体" w:hint="eastAsia"/>
                <w:color w:val="000000" w:themeColor="text1"/>
                <w:szCs w:val="21"/>
              </w:rPr>
              <w:lastRenderedPageBreak/>
              <w:t>致）</w:t>
            </w:r>
          </w:p>
          <w:p w14:paraId="70B0ECC8" w14:textId="77777777" w:rsidR="00F078D2" w:rsidRPr="00A20993" w:rsidRDefault="00F078D2" w:rsidP="006838D8">
            <w:pPr>
              <w:jc w:val="center"/>
              <w:rPr>
                <w:rFonts w:ascii="宋体" w:hAnsi="宋体"/>
                <w:color w:val="000000" w:themeColor="text1"/>
                <w:szCs w:val="21"/>
              </w:rPr>
            </w:pPr>
          </w:p>
        </w:tc>
        <w:tc>
          <w:tcPr>
            <w:tcW w:w="1404" w:type="dxa"/>
            <w:vAlign w:val="center"/>
          </w:tcPr>
          <w:p w14:paraId="4E78A1D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lastRenderedPageBreak/>
              <w:t>提示两次密码不一致</w:t>
            </w:r>
          </w:p>
        </w:tc>
        <w:tc>
          <w:tcPr>
            <w:tcW w:w="1268" w:type="dxa"/>
            <w:vAlign w:val="center"/>
          </w:tcPr>
          <w:p w14:paraId="04E50E8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2D60B592" w14:textId="77777777" w:rsidTr="006838D8">
        <w:trPr>
          <w:jc w:val="center"/>
        </w:trPr>
        <w:tc>
          <w:tcPr>
            <w:tcW w:w="1182" w:type="dxa"/>
            <w:vMerge/>
            <w:vAlign w:val="center"/>
          </w:tcPr>
          <w:p w14:paraId="35B77A49" w14:textId="77777777" w:rsidR="00F078D2" w:rsidRPr="00A20993" w:rsidRDefault="00F078D2" w:rsidP="006838D8">
            <w:pPr>
              <w:rPr>
                <w:rFonts w:ascii="宋体" w:hAnsi="宋体"/>
                <w:color w:val="000000" w:themeColor="text1"/>
                <w:szCs w:val="21"/>
              </w:rPr>
            </w:pPr>
          </w:p>
        </w:tc>
        <w:tc>
          <w:tcPr>
            <w:tcW w:w="1776" w:type="dxa"/>
            <w:vMerge/>
            <w:vAlign w:val="center"/>
          </w:tcPr>
          <w:p w14:paraId="5ADB1AC9"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229F69D0"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58AB0D6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错误格式的手机号（为空或不足1</w:t>
            </w:r>
            <w:r w:rsidRPr="00A20993">
              <w:rPr>
                <w:rFonts w:ascii="宋体" w:hAnsi="宋体"/>
                <w:color w:val="000000" w:themeColor="text1"/>
                <w:szCs w:val="21"/>
              </w:rPr>
              <w:t>1</w:t>
            </w:r>
            <w:r w:rsidRPr="00A20993">
              <w:rPr>
                <w:rFonts w:ascii="宋体" w:hAnsi="宋体" w:hint="eastAsia"/>
                <w:color w:val="000000" w:themeColor="text1"/>
                <w:szCs w:val="21"/>
              </w:rPr>
              <w:t>位或手机号不是1开头，第二位不</w:t>
            </w:r>
          </w:p>
          <w:p w14:paraId="352E1524" w14:textId="77777777" w:rsidR="00F078D2" w:rsidRPr="00A20993" w:rsidRDefault="00F078D2" w:rsidP="006838D8">
            <w:pPr>
              <w:rPr>
                <w:rFonts w:ascii="宋体" w:hAnsi="宋体"/>
                <w:color w:val="000000" w:themeColor="text1"/>
                <w:szCs w:val="21"/>
              </w:rPr>
            </w:pPr>
            <w:r w:rsidRPr="00A20993">
              <w:rPr>
                <w:rFonts w:ascii="宋体" w:hAnsi="宋体" w:hint="eastAsia"/>
                <w:color w:val="000000" w:themeColor="text1"/>
                <w:szCs w:val="21"/>
              </w:rPr>
              <w:t>是3，5，6，7，8，9）</w:t>
            </w:r>
          </w:p>
          <w:p w14:paraId="43EDCF0F" w14:textId="77777777" w:rsidR="00F078D2" w:rsidRPr="00A20993" w:rsidRDefault="00F078D2" w:rsidP="006838D8">
            <w:pPr>
              <w:jc w:val="center"/>
              <w:rPr>
                <w:rFonts w:ascii="宋体" w:hAnsi="宋体"/>
                <w:color w:val="000000" w:themeColor="text1"/>
                <w:szCs w:val="21"/>
              </w:rPr>
            </w:pPr>
          </w:p>
        </w:tc>
        <w:tc>
          <w:tcPr>
            <w:tcW w:w="1404" w:type="dxa"/>
            <w:vAlign w:val="center"/>
          </w:tcPr>
          <w:p w14:paraId="152D492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提示输入1</w:t>
            </w:r>
            <w:r w:rsidRPr="00A20993">
              <w:rPr>
                <w:rFonts w:ascii="宋体" w:hAnsi="宋体"/>
                <w:color w:val="000000" w:themeColor="text1"/>
                <w:szCs w:val="21"/>
              </w:rPr>
              <w:t>1</w:t>
            </w:r>
            <w:r w:rsidRPr="00A20993">
              <w:rPr>
                <w:rFonts w:ascii="宋体" w:hAnsi="宋体" w:hint="eastAsia"/>
                <w:color w:val="000000" w:themeColor="text1"/>
                <w:szCs w:val="21"/>
              </w:rPr>
              <w:t>为手机号或手机号格式不正确</w:t>
            </w:r>
          </w:p>
        </w:tc>
        <w:tc>
          <w:tcPr>
            <w:tcW w:w="1268" w:type="dxa"/>
            <w:vAlign w:val="center"/>
          </w:tcPr>
          <w:p w14:paraId="055BC9F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07CAB016" w14:textId="77777777" w:rsidTr="006838D8">
        <w:trPr>
          <w:jc w:val="center"/>
        </w:trPr>
        <w:tc>
          <w:tcPr>
            <w:tcW w:w="1182" w:type="dxa"/>
            <w:vMerge/>
            <w:vAlign w:val="center"/>
          </w:tcPr>
          <w:p w14:paraId="72226087" w14:textId="77777777" w:rsidR="00F078D2" w:rsidRPr="00A20993" w:rsidRDefault="00F078D2" w:rsidP="006838D8">
            <w:pPr>
              <w:rPr>
                <w:rFonts w:ascii="宋体" w:hAnsi="宋体"/>
                <w:color w:val="000000" w:themeColor="text1"/>
                <w:szCs w:val="21"/>
              </w:rPr>
            </w:pPr>
          </w:p>
        </w:tc>
        <w:tc>
          <w:tcPr>
            <w:tcW w:w="1776" w:type="dxa"/>
            <w:vMerge/>
            <w:vAlign w:val="center"/>
          </w:tcPr>
          <w:p w14:paraId="2BDE079E" w14:textId="77777777" w:rsidR="00F078D2" w:rsidRPr="00A20993" w:rsidRDefault="00F078D2" w:rsidP="006838D8">
            <w:pPr>
              <w:jc w:val="center"/>
              <w:rPr>
                <w:rFonts w:ascii="宋体" w:hAnsi="宋体"/>
                <w:color w:val="000000" w:themeColor="text1"/>
                <w:szCs w:val="21"/>
              </w:rPr>
            </w:pPr>
          </w:p>
        </w:tc>
        <w:tc>
          <w:tcPr>
            <w:tcW w:w="1290" w:type="dxa"/>
            <w:vMerge/>
            <w:vAlign w:val="center"/>
          </w:tcPr>
          <w:p w14:paraId="7FD6F383" w14:textId="77777777" w:rsidR="00F078D2" w:rsidRPr="00A20993" w:rsidRDefault="00F078D2" w:rsidP="006838D8">
            <w:pPr>
              <w:jc w:val="center"/>
              <w:rPr>
                <w:rFonts w:ascii="宋体" w:hAnsi="宋体"/>
                <w:color w:val="000000" w:themeColor="text1"/>
                <w:szCs w:val="21"/>
              </w:rPr>
            </w:pPr>
          </w:p>
        </w:tc>
        <w:tc>
          <w:tcPr>
            <w:tcW w:w="2140" w:type="dxa"/>
            <w:vAlign w:val="center"/>
          </w:tcPr>
          <w:p w14:paraId="7448F4D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错误格式的Email（为空或邮箱地址不是xx</w:t>
            </w:r>
            <w:r w:rsidRPr="00A20993">
              <w:rPr>
                <w:rFonts w:ascii="宋体" w:hAnsi="宋体"/>
                <w:color w:val="000000" w:themeColor="text1"/>
                <w:szCs w:val="21"/>
              </w:rPr>
              <w:t>@</w:t>
            </w:r>
            <w:r w:rsidRPr="00A20993">
              <w:rPr>
                <w:rFonts w:ascii="宋体" w:hAnsi="宋体" w:hint="eastAsia"/>
                <w:color w:val="000000" w:themeColor="text1"/>
                <w:szCs w:val="21"/>
              </w:rPr>
              <w:t>xx</w:t>
            </w:r>
            <w:r w:rsidRPr="00A20993">
              <w:rPr>
                <w:rFonts w:ascii="宋体" w:hAnsi="宋体"/>
                <w:color w:val="000000" w:themeColor="text1"/>
                <w:szCs w:val="21"/>
              </w:rPr>
              <w:t>.xx</w:t>
            </w:r>
            <w:r w:rsidRPr="00A20993">
              <w:rPr>
                <w:rFonts w:ascii="宋体" w:hAnsi="宋体" w:hint="eastAsia"/>
                <w:color w:val="000000" w:themeColor="text1"/>
                <w:szCs w:val="21"/>
              </w:rPr>
              <w:t>）</w:t>
            </w:r>
          </w:p>
        </w:tc>
        <w:tc>
          <w:tcPr>
            <w:tcW w:w="1404" w:type="dxa"/>
            <w:vAlign w:val="center"/>
          </w:tcPr>
          <w:p w14:paraId="2DE6509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提示邮箱为空或格式不正确</w:t>
            </w:r>
          </w:p>
        </w:tc>
        <w:tc>
          <w:tcPr>
            <w:tcW w:w="1268" w:type="dxa"/>
            <w:vAlign w:val="center"/>
          </w:tcPr>
          <w:p w14:paraId="77AECBB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05D1E5E2" w14:textId="24CBA722" w:rsidR="00F078D2" w:rsidRPr="00A20993" w:rsidRDefault="00F078D2" w:rsidP="00F078D2">
      <w:pPr>
        <w:spacing w:line="300" w:lineRule="auto"/>
        <w:ind w:firstLineChars="100" w:firstLine="240"/>
        <w:rPr>
          <w:rFonts w:ascii="宋体" w:hAnsi="宋体"/>
          <w:color w:val="000000" w:themeColor="text1"/>
          <w:sz w:val="24"/>
        </w:rPr>
      </w:pPr>
    </w:p>
    <w:p w14:paraId="606CB0D1" w14:textId="287BBA8D"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表6-2 登录界面用例测试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2134"/>
        <w:gridCol w:w="1163"/>
        <w:gridCol w:w="1119"/>
        <w:gridCol w:w="1366"/>
        <w:gridCol w:w="1366"/>
      </w:tblGrid>
      <w:tr w:rsidR="00A20993" w:rsidRPr="00A20993" w14:paraId="2FF46C6D" w14:textId="77777777" w:rsidTr="006838D8">
        <w:trPr>
          <w:jc w:val="center"/>
        </w:trPr>
        <w:tc>
          <w:tcPr>
            <w:tcW w:w="1271" w:type="dxa"/>
            <w:tcBorders>
              <w:top w:val="single" w:sz="12" w:space="0" w:color="auto"/>
              <w:bottom w:val="single" w:sz="4" w:space="0" w:color="auto"/>
            </w:tcBorders>
            <w:vAlign w:val="center"/>
          </w:tcPr>
          <w:p w14:paraId="44C8381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4" w:space="0" w:color="auto"/>
            </w:tcBorders>
            <w:vAlign w:val="center"/>
          </w:tcPr>
          <w:p w14:paraId="501C8EF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4" w:space="0" w:color="auto"/>
            </w:tcBorders>
            <w:vAlign w:val="center"/>
          </w:tcPr>
          <w:p w14:paraId="72A6686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4" w:space="0" w:color="auto"/>
            </w:tcBorders>
            <w:vAlign w:val="center"/>
          </w:tcPr>
          <w:p w14:paraId="7501531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输入</w:t>
            </w:r>
          </w:p>
        </w:tc>
        <w:tc>
          <w:tcPr>
            <w:tcW w:w="1510" w:type="dxa"/>
            <w:tcBorders>
              <w:top w:val="single" w:sz="12" w:space="0" w:color="auto"/>
              <w:bottom w:val="single" w:sz="4" w:space="0" w:color="auto"/>
            </w:tcBorders>
            <w:vAlign w:val="center"/>
          </w:tcPr>
          <w:p w14:paraId="4EDCD75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093E23E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36C9776A" w14:textId="77777777" w:rsidTr="006838D8">
        <w:trPr>
          <w:jc w:val="center"/>
        </w:trPr>
        <w:tc>
          <w:tcPr>
            <w:tcW w:w="1271" w:type="dxa"/>
            <w:vMerge w:val="restart"/>
            <w:tcBorders>
              <w:top w:val="single" w:sz="4" w:space="0" w:color="auto"/>
            </w:tcBorders>
            <w:vAlign w:val="center"/>
          </w:tcPr>
          <w:p w14:paraId="4EF04FB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用户登录</w:t>
            </w:r>
          </w:p>
        </w:tc>
        <w:tc>
          <w:tcPr>
            <w:tcW w:w="2268" w:type="dxa"/>
            <w:vMerge w:val="restart"/>
            <w:tcBorders>
              <w:top w:val="single" w:sz="4" w:space="0" w:color="auto"/>
            </w:tcBorders>
            <w:vAlign w:val="center"/>
          </w:tcPr>
          <w:p w14:paraId="742EE935"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page-login.html</w:t>
            </w:r>
          </w:p>
        </w:tc>
        <w:tc>
          <w:tcPr>
            <w:tcW w:w="1276" w:type="dxa"/>
            <w:vMerge w:val="restart"/>
            <w:tcBorders>
              <w:top w:val="single" w:sz="4" w:space="0" w:color="auto"/>
            </w:tcBorders>
            <w:vAlign w:val="center"/>
          </w:tcPr>
          <w:p w14:paraId="46B58C4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用户登录</w:t>
            </w:r>
          </w:p>
        </w:tc>
        <w:tc>
          <w:tcPr>
            <w:tcW w:w="1225" w:type="dxa"/>
            <w:tcBorders>
              <w:top w:val="single" w:sz="4" w:space="0" w:color="auto"/>
            </w:tcBorders>
            <w:vAlign w:val="center"/>
          </w:tcPr>
          <w:p w14:paraId="3DD2E9D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正确的密码和用户名</w:t>
            </w:r>
          </w:p>
          <w:p w14:paraId="5F61AE7A" w14:textId="77777777" w:rsidR="00F078D2" w:rsidRPr="00A20993" w:rsidRDefault="00F078D2" w:rsidP="006838D8">
            <w:pPr>
              <w:jc w:val="center"/>
              <w:rPr>
                <w:rFonts w:ascii="宋体" w:hAnsi="宋体"/>
                <w:color w:val="000000" w:themeColor="text1"/>
                <w:szCs w:val="21"/>
              </w:rPr>
            </w:pPr>
          </w:p>
        </w:tc>
        <w:tc>
          <w:tcPr>
            <w:tcW w:w="1510" w:type="dxa"/>
            <w:tcBorders>
              <w:top w:val="single" w:sz="4" w:space="0" w:color="auto"/>
            </w:tcBorders>
            <w:vAlign w:val="center"/>
          </w:tcPr>
          <w:p w14:paraId="416F623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成功登录跳转到系统界面</w:t>
            </w:r>
          </w:p>
        </w:tc>
        <w:tc>
          <w:tcPr>
            <w:tcW w:w="1510" w:type="dxa"/>
            <w:tcBorders>
              <w:top w:val="single" w:sz="4" w:space="0" w:color="auto"/>
            </w:tcBorders>
            <w:vAlign w:val="center"/>
          </w:tcPr>
          <w:p w14:paraId="69171D3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7AAE0A29" w14:textId="77777777" w:rsidTr="006838D8">
        <w:trPr>
          <w:jc w:val="center"/>
        </w:trPr>
        <w:tc>
          <w:tcPr>
            <w:tcW w:w="1271" w:type="dxa"/>
            <w:vMerge/>
            <w:vAlign w:val="center"/>
          </w:tcPr>
          <w:p w14:paraId="69F6F792"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4284829E"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7093B46C"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6D7D88F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正确的密码和用户名</w:t>
            </w:r>
          </w:p>
        </w:tc>
        <w:tc>
          <w:tcPr>
            <w:tcW w:w="1510" w:type="dxa"/>
            <w:vAlign w:val="center"/>
          </w:tcPr>
          <w:p w14:paraId="03FB938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提示用户名或密码错误请重新输入</w:t>
            </w:r>
          </w:p>
        </w:tc>
        <w:tc>
          <w:tcPr>
            <w:tcW w:w="1510" w:type="dxa"/>
            <w:vAlign w:val="center"/>
          </w:tcPr>
          <w:p w14:paraId="6557F71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78B0070F" w14:textId="77777777" w:rsidR="00F078D2" w:rsidRPr="00A20993" w:rsidRDefault="00F078D2" w:rsidP="00F078D2">
      <w:pPr>
        <w:jc w:val="center"/>
        <w:rPr>
          <w:rFonts w:ascii="宋体" w:hAnsi="宋体"/>
          <w:color w:val="000000" w:themeColor="text1"/>
          <w:sz w:val="24"/>
        </w:rPr>
      </w:pPr>
    </w:p>
    <w:p w14:paraId="0B044471" w14:textId="0124B7E9"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 xml:space="preserve">表6-3 </w:t>
      </w:r>
      <w:r w:rsidRPr="00A20993">
        <w:rPr>
          <w:rFonts w:ascii="黑体" w:eastAsia="黑体" w:hAnsi="黑体" w:hint="eastAsia"/>
          <w:color w:val="000000" w:themeColor="text1"/>
          <w:szCs w:val="21"/>
        </w:rPr>
        <w:t>签到</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2124"/>
        <w:gridCol w:w="1184"/>
        <w:gridCol w:w="1110"/>
        <w:gridCol w:w="1384"/>
        <w:gridCol w:w="1354"/>
      </w:tblGrid>
      <w:tr w:rsidR="00A20993" w:rsidRPr="00A20993" w14:paraId="243506B4" w14:textId="77777777" w:rsidTr="006838D8">
        <w:trPr>
          <w:jc w:val="center"/>
        </w:trPr>
        <w:tc>
          <w:tcPr>
            <w:tcW w:w="1271" w:type="dxa"/>
            <w:tcBorders>
              <w:top w:val="single" w:sz="12" w:space="0" w:color="auto"/>
              <w:bottom w:val="single" w:sz="12" w:space="0" w:color="auto"/>
            </w:tcBorders>
            <w:vAlign w:val="center"/>
          </w:tcPr>
          <w:p w14:paraId="3DC252B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12" w:space="0" w:color="auto"/>
            </w:tcBorders>
            <w:vAlign w:val="center"/>
          </w:tcPr>
          <w:p w14:paraId="62EBC84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12" w:space="0" w:color="auto"/>
            </w:tcBorders>
            <w:vAlign w:val="center"/>
          </w:tcPr>
          <w:p w14:paraId="0A702BB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12" w:space="0" w:color="auto"/>
            </w:tcBorders>
            <w:vAlign w:val="center"/>
          </w:tcPr>
          <w:p w14:paraId="0C4A852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点击</w:t>
            </w:r>
          </w:p>
        </w:tc>
        <w:tc>
          <w:tcPr>
            <w:tcW w:w="1510" w:type="dxa"/>
            <w:tcBorders>
              <w:top w:val="single" w:sz="12" w:space="0" w:color="auto"/>
              <w:bottom w:val="single" w:sz="12" w:space="0" w:color="auto"/>
            </w:tcBorders>
            <w:vAlign w:val="center"/>
          </w:tcPr>
          <w:p w14:paraId="21E2989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12" w:space="0" w:color="auto"/>
            </w:tcBorders>
            <w:vAlign w:val="center"/>
          </w:tcPr>
          <w:p w14:paraId="0D056D0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77BC69F9" w14:textId="77777777" w:rsidTr="006838D8">
        <w:trPr>
          <w:jc w:val="center"/>
        </w:trPr>
        <w:tc>
          <w:tcPr>
            <w:tcW w:w="1271" w:type="dxa"/>
            <w:vMerge w:val="restart"/>
            <w:tcBorders>
              <w:top w:val="single" w:sz="12" w:space="0" w:color="auto"/>
            </w:tcBorders>
            <w:vAlign w:val="center"/>
          </w:tcPr>
          <w:p w14:paraId="214EFAB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签到</w:t>
            </w:r>
          </w:p>
        </w:tc>
        <w:tc>
          <w:tcPr>
            <w:tcW w:w="2268" w:type="dxa"/>
            <w:vMerge w:val="restart"/>
            <w:tcBorders>
              <w:top w:val="single" w:sz="12" w:space="0" w:color="auto"/>
            </w:tcBorders>
            <w:vAlign w:val="center"/>
          </w:tcPr>
          <w:p w14:paraId="6DF4F15B"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check.html</w:t>
            </w:r>
          </w:p>
        </w:tc>
        <w:tc>
          <w:tcPr>
            <w:tcW w:w="1276" w:type="dxa"/>
            <w:vMerge w:val="restart"/>
            <w:tcBorders>
              <w:top w:val="single" w:sz="12" w:space="0" w:color="auto"/>
            </w:tcBorders>
            <w:vAlign w:val="center"/>
          </w:tcPr>
          <w:p w14:paraId="68DC16B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签到，显示用户签到、签签退时间，记录时长</w:t>
            </w:r>
          </w:p>
        </w:tc>
        <w:tc>
          <w:tcPr>
            <w:tcW w:w="1225" w:type="dxa"/>
            <w:tcBorders>
              <w:top w:val="single" w:sz="12" w:space="0" w:color="auto"/>
            </w:tcBorders>
            <w:vAlign w:val="center"/>
          </w:tcPr>
          <w:p w14:paraId="5E60184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第一次点击</w:t>
            </w:r>
          </w:p>
        </w:tc>
        <w:tc>
          <w:tcPr>
            <w:tcW w:w="1510" w:type="dxa"/>
            <w:tcBorders>
              <w:top w:val="single" w:sz="12" w:space="0" w:color="auto"/>
            </w:tcBorders>
            <w:vAlign w:val="center"/>
          </w:tcPr>
          <w:p w14:paraId="278F9B8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提示操作成功，显示用户信息和签到时间</w:t>
            </w:r>
          </w:p>
        </w:tc>
        <w:tc>
          <w:tcPr>
            <w:tcW w:w="1510" w:type="dxa"/>
            <w:tcBorders>
              <w:top w:val="single" w:sz="12" w:space="0" w:color="auto"/>
            </w:tcBorders>
            <w:vAlign w:val="center"/>
          </w:tcPr>
          <w:p w14:paraId="4B4D838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601EF9C3" w14:textId="77777777" w:rsidTr="006838D8">
        <w:trPr>
          <w:jc w:val="center"/>
        </w:trPr>
        <w:tc>
          <w:tcPr>
            <w:tcW w:w="1271" w:type="dxa"/>
            <w:vMerge/>
            <w:vAlign w:val="center"/>
          </w:tcPr>
          <w:p w14:paraId="123A66AD"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6581C001"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3DAFD94E"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1E30513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第二次点击</w:t>
            </w:r>
          </w:p>
        </w:tc>
        <w:tc>
          <w:tcPr>
            <w:tcW w:w="1510" w:type="dxa"/>
            <w:vAlign w:val="center"/>
          </w:tcPr>
          <w:p w14:paraId="3EA96B1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提示操作成功，显示用户信息和签退时间，记录时长</w:t>
            </w:r>
          </w:p>
        </w:tc>
        <w:tc>
          <w:tcPr>
            <w:tcW w:w="1510" w:type="dxa"/>
            <w:vAlign w:val="center"/>
          </w:tcPr>
          <w:p w14:paraId="047D908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59528111" w14:textId="5DDCF80B"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 xml:space="preserve">表6-4 </w:t>
      </w:r>
      <w:r w:rsidRPr="00A20993">
        <w:rPr>
          <w:rFonts w:ascii="黑体" w:eastAsia="黑体" w:hAnsi="黑体" w:hint="eastAsia"/>
          <w:color w:val="000000" w:themeColor="text1"/>
          <w:szCs w:val="21"/>
        </w:rPr>
        <w:t>考勤分析统计模块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4"/>
        <w:gridCol w:w="1397"/>
        <w:gridCol w:w="1920"/>
        <w:gridCol w:w="1115"/>
        <w:gridCol w:w="1360"/>
        <w:gridCol w:w="1360"/>
      </w:tblGrid>
      <w:tr w:rsidR="00A20993" w:rsidRPr="00A20993" w14:paraId="4D15DBAB" w14:textId="77777777" w:rsidTr="006838D8">
        <w:trPr>
          <w:jc w:val="center"/>
        </w:trPr>
        <w:tc>
          <w:tcPr>
            <w:tcW w:w="1271" w:type="dxa"/>
            <w:tcBorders>
              <w:top w:val="single" w:sz="12" w:space="0" w:color="auto"/>
              <w:bottom w:val="single" w:sz="4" w:space="0" w:color="auto"/>
            </w:tcBorders>
            <w:vAlign w:val="center"/>
          </w:tcPr>
          <w:p w14:paraId="4D2E46E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1418" w:type="dxa"/>
            <w:tcBorders>
              <w:top w:val="single" w:sz="12" w:space="0" w:color="auto"/>
              <w:bottom w:val="single" w:sz="4" w:space="0" w:color="auto"/>
            </w:tcBorders>
            <w:vAlign w:val="center"/>
          </w:tcPr>
          <w:p w14:paraId="03633B6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2126" w:type="dxa"/>
            <w:tcBorders>
              <w:top w:val="single" w:sz="12" w:space="0" w:color="auto"/>
              <w:bottom w:val="single" w:sz="4" w:space="0" w:color="auto"/>
            </w:tcBorders>
            <w:vAlign w:val="center"/>
          </w:tcPr>
          <w:p w14:paraId="10EAA15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4" w:space="0" w:color="auto"/>
            </w:tcBorders>
            <w:vAlign w:val="center"/>
          </w:tcPr>
          <w:p w14:paraId="143BF53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搜索</w:t>
            </w:r>
          </w:p>
        </w:tc>
        <w:tc>
          <w:tcPr>
            <w:tcW w:w="1510" w:type="dxa"/>
            <w:tcBorders>
              <w:top w:val="single" w:sz="12" w:space="0" w:color="auto"/>
              <w:bottom w:val="single" w:sz="4" w:space="0" w:color="auto"/>
            </w:tcBorders>
            <w:vAlign w:val="center"/>
          </w:tcPr>
          <w:p w14:paraId="5B3B602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0FE486D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264845BE" w14:textId="77777777" w:rsidTr="006838D8">
        <w:trPr>
          <w:jc w:val="center"/>
        </w:trPr>
        <w:tc>
          <w:tcPr>
            <w:tcW w:w="1271" w:type="dxa"/>
            <w:vMerge w:val="restart"/>
            <w:tcBorders>
              <w:top w:val="single" w:sz="4" w:space="0" w:color="auto"/>
            </w:tcBorders>
            <w:vAlign w:val="center"/>
          </w:tcPr>
          <w:p w14:paraId="5A9908B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考勤分析统计</w:t>
            </w:r>
          </w:p>
        </w:tc>
        <w:tc>
          <w:tcPr>
            <w:tcW w:w="1418" w:type="dxa"/>
            <w:vMerge w:val="restart"/>
            <w:tcBorders>
              <w:top w:val="single" w:sz="4" w:space="0" w:color="auto"/>
            </w:tcBorders>
            <w:vAlign w:val="center"/>
          </w:tcPr>
          <w:p w14:paraId="3BF0F76D"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total.html</w:t>
            </w:r>
          </w:p>
        </w:tc>
        <w:tc>
          <w:tcPr>
            <w:tcW w:w="2126" w:type="dxa"/>
            <w:vMerge w:val="restart"/>
            <w:tcBorders>
              <w:top w:val="single" w:sz="4" w:space="0" w:color="auto"/>
            </w:tcBorders>
            <w:vAlign w:val="center"/>
          </w:tcPr>
          <w:p w14:paraId="2650F65A" w14:textId="6E27FA35"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显示所有用户的信息，考勤总时长，</w:t>
            </w:r>
            <w:r w:rsidR="003E6923" w:rsidRPr="00A20993">
              <w:rPr>
                <w:rFonts w:ascii="宋体" w:hAnsi="宋体" w:hint="eastAsia"/>
                <w:color w:val="000000" w:themeColor="text1"/>
                <w:szCs w:val="21"/>
              </w:rPr>
              <w:t>柱</w:t>
            </w:r>
          </w:p>
          <w:p w14:paraId="0B07A7C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状图显示每个人总时长</w:t>
            </w:r>
          </w:p>
        </w:tc>
        <w:tc>
          <w:tcPr>
            <w:tcW w:w="1225" w:type="dxa"/>
            <w:tcBorders>
              <w:top w:val="single" w:sz="4" w:space="0" w:color="auto"/>
            </w:tcBorders>
            <w:vAlign w:val="center"/>
          </w:tcPr>
          <w:p w14:paraId="3FBD136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模糊搜索姓名</w:t>
            </w:r>
          </w:p>
          <w:p w14:paraId="539F2007" w14:textId="77777777" w:rsidR="00F078D2" w:rsidRPr="00A20993" w:rsidRDefault="00F078D2" w:rsidP="006838D8">
            <w:pPr>
              <w:jc w:val="center"/>
              <w:rPr>
                <w:rFonts w:ascii="宋体" w:hAnsi="宋体"/>
                <w:color w:val="000000" w:themeColor="text1"/>
                <w:szCs w:val="21"/>
              </w:rPr>
            </w:pPr>
          </w:p>
        </w:tc>
        <w:tc>
          <w:tcPr>
            <w:tcW w:w="1510" w:type="dxa"/>
            <w:tcBorders>
              <w:top w:val="single" w:sz="4" w:space="0" w:color="auto"/>
            </w:tcBorders>
            <w:vAlign w:val="center"/>
          </w:tcPr>
          <w:p w14:paraId="1A9C87C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显示模糊搜索的所有学生</w:t>
            </w:r>
          </w:p>
        </w:tc>
        <w:tc>
          <w:tcPr>
            <w:tcW w:w="1510" w:type="dxa"/>
            <w:tcBorders>
              <w:top w:val="single" w:sz="4" w:space="0" w:color="auto"/>
            </w:tcBorders>
            <w:vAlign w:val="center"/>
          </w:tcPr>
          <w:p w14:paraId="0212CCD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79FE8BD6" w14:textId="77777777" w:rsidTr="006838D8">
        <w:trPr>
          <w:jc w:val="center"/>
        </w:trPr>
        <w:tc>
          <w:tcPr>
            <w:tcW w:w="1271" w:type="dxa"/>
            <w:vMerge/>
            <w:vAlign w:val="center"/>
          </w:tcPr>
          <w:p w14:paraId="3DA85F5F" w14:textId="77777777" w:rsidR="00F078D2" w:rsidRPr="00A20993" w:rsidRDefault="00F078D2" w:rsidP="006838D8">
            <w:pPr>
              <w:jc w:val="center"/>
              <w:rPr>
                <w:rFonts w:ascii="宋体" w:hAnsi="宋体"/>
                <w:color w:val="000000" w:themeColor="text1"/>
                <w:szCs w:val="21"/>
              </w:rPr>
            </w:pPr>
          </w:p>
        </w:tc>
        <w:tc>
          <w:tcPr>
            <w:tcW w:w="1418" w:type="dxa"/>
            <w:vMerge/>
            <w:vAlign w:val="center"/>
          </w:tcPr>
          <w:p w14:paraId="7F5F85B7" w14:textId="77777777" w:rsidR="00F078D2" w:rsidRPr="00A20993" w:rsidRDefault="00F078D2" w:rsidP="006838D8">
            <w:pPr>
              <w:jc w:val="center"/>
              <w:rPr>
                <w:rFonts w:ascii="宋体" w:hAnsi="宋体"/>
                <w:color w:val="000000" w:themeColor="text1"/>
                <w:szCs w:val="21"/>
              </w:rPr>
            </w:pPr>
          </w:p>
        </w:tc>
        <w:tc>
          <w:tcPr>
            <w:tcW w:w="2126" w:type="dxa"/>
            <w:vMerge/>
            <w:vAlign w:val="center"/>
          </w:tcPr>
          <w:p w14:paraId="0E99C541"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3C31072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模糊搜索学号</w:t>
            </w:r>
          </w:p>
        </w:tc>
        <w:tc>
          <w:tcPr>
            <w:tcW w:w="1510" w:type="dxa"/>
            <w:vAlign w:val="center"/>
          </w:tcPr>
          <w:p w14:paraId="3FED753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显示模糊搜索的所有学生</w:t>
            </w:r>
          </w:p>
        </w:tc>
        <w:tc>
          <w:tcPr>
            <w:tcW w:w="1510" w:type="dxa"/>
            <w:vAlign w:val="center"/>
          </w:tcPr>
          <w:p w14:paraId="13B74C8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35477991" w14:textId="77777777" w:rsidR="00F078D2" w:rsidRPr="00A20993" w:rsidRDefault="00F078D2" w:rsidP="00F078D2">
      <w:pPr>
        <w:spacing w:line="300" w:lineRule="auto"/>
        <w:ind w:firstLine="420"/>
        <w:rPr>
          <w:rFonts w:ascii="宋体" w:hAnsi="宋体"/>
          <w:color w:val="000000" w:themeColor="text1"/>
          <w:sz w:val="24"/>
        </w:rPr>
      </w:pPr>
    </w:p>
    <w:p w14:paraId="79C7D6DD" w14:textId="6F632D3E"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lastRenderedPageBreak/>
        <w:t xml:space="preserve">表6-5 </w:t>
      </w:r>
      <w:r w:rsidRPr="00A20993">
        <w:rPr>
          <w:rFonts w:ascii="黑体" w:eastAsia="黑体" w:hAnsi="黑体" w:hint="eastAsia"/>
          <w:color w:val="000000" w:themeColor="text1"/>
          <w:szCs w:val="21"/>
        </w:rPr>
        <w:t>通知栏模块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559"/>
        <w:gridCol w:w="1985"/>
        <w:gridCol w:w="1510"/>
        <w:gridCol w:w="1510"/>
      </w:tblGrid>
      <w:tr w:rsidR="00A20993" w:rsidRPr="00A20993" w14:paraId="636A4C2A" w14:textId="77777777" w:rsidTr="006838D8">
        <w:trPr>
          <w:jc w:val="center"/>
        </w:trPr>
        <w:tc>
          <w:tcPr>
            <w:tcW w:w="1271" w:type="dxa"/>
            <w:tcBorders>
              <w:top w:val="single" w:sz="12" w:space="0" w:color="auto"/>
              <w:bottom w:val="single" w:sz="4" w:space="0" w:color="auto"/>
            </w:tcBorders>
            <w:vAlign w:val="center"/>
          </w:tcPr>
          <w:p w14:paraId="028ACAF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1559" w:type="dxa"/>
            <w:tcBorders>
              <w:top w:val="single" w:sz="12" w:space="0" w:color="auto"/>
              <w:bottom w:val="single" w:sz="4" w:space="0" w:color="auto"/>
            </w:tcBorders>
            <w:vAlign w:val="center"/>
          </w:tcPr>
          <w:p w14:paraId="2198D76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985" w:type="dxa"/>
            <w:tcBorders>
              <w:top w:val="single" w:sz="12" w:space="0" w:color="auto"/>
              <w:bottom w:val="single" w:sz="4" w:space="0" w:color="auto"/>
            </w:tcBorders>
            <w:vAlign w:val="center"/>
          </w:tcPr>
          <w:p w14:paraId="7F8D097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510" w:type="dxa"/>
            <w:tcBorders>
              <w:top w:val="single" w:sz="12" w:space="0" w:color="auto"/>
              <w:bottom w:val="single" w:sz="4" w:space="0" w:color="auto"/>
            </w:tcBorders>
            <w:vAlign w:val="center"/>
          </w:tcPr>
          <w:p w14:paraId="60B1637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1042880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F078D2" w:rsidRPr="00A20993" w14:paraId="7C28B3FE" w14:textId="77777777" w:rsidTr="006838D8">
        <w:trPr>
          <w:trHeight w:val="1248"/>
          <w:jc w:val="center"/>
        </w:trPr>
        <w:tc>
          <w:tcPr>
            <w:tcW w:w="1271" w:type="dxa"/>
            <w:tcBorders>
              <w:top w:val="single" w:sz="4" w:space="0" w:color="auto"/>
            </w:tcBorders>
            <w:vAlign w:val="center"/>
          </w:tcPr>
          <w:p w14:paraId="7FF8C13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通知栏</w:t>
            </w:r>
          </w:p>
        </w:tc>
        <w:tc>
          <w:tcPr>
            <w:tcW w:w="1559" w:type="dxa"/>
            <w:tcBorders>
              <w:top w:val="single" w:sz="4" w:space="0" w:color="auto"/>
            </w:tcBorders>
            <w:vAlign w:val="center"/>
          </w:tcPr>
          <w:p w14:paraId="051A6D80"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notice.html</w:t>
            </w:r>
          </w:p>
        </w:tc>
        <w:tc>
          <w:tcPr>
            <w:tcW w:w="1985" w:type="dxa"/>
            <w:tcBorders>
              <w:top w:val="single" w:sz="4" w:space="0" w:color="auto"/>
            </w:tcBorders>
            <w:vAlign w:val="center"/>
          </w:tcPr>
          <w:p w14:paraId="61E7724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显示所有通知，包括时间，标题，内容，发布人，不同级别的通知显示成不同的颜色</w:t>
            </w:r>
          </w:p>
        </w:tc>
        <w:tc>
          <w:tcPr>
            <w:tcW w:w="1510" w:type="dxa"/>
            <w:tcBorders>
              <w:top w:val="single" w:sz="4" w:space="0" w:color="auto"/>
            </w:tcBorders>
            <w:vAlign w:val="center"/>
          </w:tcPr>
          <w:p w14:paraId="0718297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全部正确按照功能显示</w:t>
            </w:r>
          </w:p>
        </w:tc>
        <w:tc>
          <w:tcPr>
            <w:tcW w:w="1510" w:type="dxa"/>
            <w:tcBorders>
              <w:top w:val="single" w:sz="4" w:space="0" w:color="auto"/>
            </w:tcBorders>
            <w:vAlign w:val="center"/>
          </w:tcPr>
          <w:p w14:paraId="44FCB1D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p w14:paraId="2D3F9AF7" w14:textId="77777777" w:rsidR="00F078D2" w:rsidRPr="00A20993" w:rsidRDefault="00F078D2" w:rsidP="006838D8">
            <w:pPr>
              <w:jc w:val="center"/>
              <w:rPr>
                <w:rFonts w:ascii="宋体" w:hAnsi="宋体"/>
                <w:color w:val="000000" w:themeColor="text1"/>
                <w:szCs w:val="21"/>
              </w:rPr>
            </w:pPr>
          </w:p>
        </w:tc>
      </w:tr>
    </w:tbl>
    <w:p w14:paraId="25D418E5" w14:textId="2EAA65AC" w:rsidR="00F078D2" w:rsidRPr="00A20993" w:rsidRDefault="00F078D2" w:rsidP="00F078D2">
      <w:pPr>
        <w:spacing w:line="300" w:lineRule="auto"/>
        <w:rPr>
          <w:rFonts w:ascii="宋体" w:hAnsi="宋体"/>
          <w:color w:val="000000" w:themeColor="text1"/>
          <w:sz w:val="24"/>
        </w:rPr>
      </w:pPr>
    </w:p>
    <w:p w14:paraId="54CBCE93" w14:textId="08609D67"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 xml:space="preserve">表6-6 </w:t>
      </w:r>
      <w:r w:rsidRPr="00A20993">
        <w:rPr>
          <w:rFonts w:ascii="黑体" w:eastAsia="黑体" w:hAnsi="黑体" w:hint="eastAsia"/>
          <w:color w:val="000000" w:themeColor="text1"/>
          <w:szCs w:val="21"/>
        </w:rPr>
        <w:t>通知管理模块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10"/>
        <w:gridCol w:w="2330"/>
        <w:gridCol w:w="1154"/>
        <w:gridCol w:w="1072"/>
        <w:gridCol w:w="1338"/>
        <w:gridCol w:w="1302"/>
      </w:tblGrid>
      <w:tr w:rsidR="00A20993" w:rsidRPr="00A20993" w14:paraId="7A04BCEC" w14:textId="77777777" w:rsidTr="006838D8">
        <w:trPr>
          <w:jc w:val="center"/>
        </w:trPr>
        <w:tc>
          <w:tcPr>
            <w:tcW w:w="1251" w:type="dxa"/>
            <w:tcBorders>
              <w:top w:val="single" w:sz="12" w:space="0" w:color="auto"/>
              <w:bottom w:val="single" w:sz="4" w:space="0" w:color="auto"/>
            </w:tcBorders>
            <w:vAlign w:val="center"/>
          </w:tcPr>
          <w:p w14:paraId="29C0BEE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376" w:type="dxa"/>
            <w:tcBorders>
              <w:top w:val="single" w:sz="12" w:space="0" w:color="auto"/>
              <w:bottom w:val="single" w:sz="4" w:space="0" w:color="auto"/>
            </w:tcBorders>
            <w:vAlign w:val="center"/>
          </w:tcPr>
          <w:p w14:paraId="6267CA0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61" w:type="dxa"/>
            <w:tcBorders>
              <w:top w:val="single" w:sz="12" w:space="0" w:color="auto"/>
              <w:bottom w:val="single" w:sz="4" w:space="0" w:color="auto"/>
            </w:tcBorders>
            <w:vAlign w:val="center"/>
          </w:tcPr>
          <w:p w14:paraId="42BD636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06" w:type="dxa"/>
            <w:tcBorders>
              <w:top w:val="single" w:sz="12" w:space="0" w:color="auto"/>
              <w:bottom w:val="single" w:sz="4" w:space="0" w:color="auto"/>
            </w:tcBorders>
            <w:vAlign w:val="center"/>
          </w:tcPr>
          <w:p w14:paraId="769B347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输入</w:t>
            </w:r>
          </w:p>
        </w:tc>
        <w:tc>
          <w:tcPr>
            <w:tcW w:w="1483" w:type="dxa"/>
            <w:tcBorders>
              <w:top w:val="single" w:sz="12" w:space="0" w:color="auto"/>
              <w:bottom w:val="single" w:sz="4" w:space="0" w:color="auto"/>
            </w:tcBorders>
            <w:vAlign w:val="center"/>
          </w:tcPr>
          <w:p w14:paraId="3B39A9F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483" w:type="dxa"/>
            <w:tcBorders>
              <w:top w:val="single" w:sz="12" w:space="0" w:color="auto"/>
              <w:bottom w:val="single" w:sz="4" w:space="0" w:color="auto"/>
            </w:tcBorders>
            <w:vAlign w:val="center"/>
          </w:tcPr>
          <w:p w14:paraId="2E39C9F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1A9E50B6" w14:textId="77777777" w:rsidTr="006838D8">
        <w:trPr>
          <w:trHeight w:val="1248"/>
          <w:jc w:val="center"/>
        </w:trPr>
        <w:tc>
          <w:tcPr>
            <w:tcW w:w="1251" w:type="dxa"/>
            <w:vMerge w:val="restart"/>
            <w:tcBorders>
              <w:top w:val="single" w:sz="4" w:space="0" w:color="auto"/>
            </w:tcBorders>
            <w:vAlign w:val="center"/>
          </w:tcPr>
          <w:p w14:paraId="22D0A78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通知管理</w:t>
            </w:r>
          </w:p>
        </w:tc>
        <w:tc>
          <w:tcPr>
            <w:tcW w:w="2376" w:type="dxa"/>
            <w:vMerge w:val="restart"/>
            <w:tcBorders>
              <w:top w:val="single" w:sz="4" w:space="0" w:color="auto"/>
            </w:tcBorders>
            <w:vAlign w:val="center"/>
          </w:tcPr>
          <w:p w14:paraId="39B83213"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notice_manage.html</w:t>
            </w:r>
          </w:p>
        </w:tc>
        <w:tc>
          <w:tcPr>
            <w:tcW w:w="1261" w:type="dxa"/>
            <w:vMerge w:val="restart"/>
            <w:tcBorders>
              <w:top w:val="single" w:sz="4" w:space="0" w:color="auto"/>
            </w:tcBorders>
            <w:vAlign w:val="center"/>
          </w:tcPr>
          <w:p w14:paraId="6A65CDAE" w14:textId="77777777" w:rsidR="00F078D2" w:rsidRPr="00A20993" w:rsidRDefault="00F078D2" w:rsidP="006838D8">
            <w:pPr>
              <w:rPr>
                <w:rFonts w:ascii="宋体" w:hAnsi="宋体"/>
                <w:color w:val="000000" w:themeColor="text1"/>
                <w:szCs w:val="21"/>
              </w:rPr>
            </w:pPr>
            <w:r w:rsidRPr="00A20993">
              <w:rPr>
                <w:rFonts w:ascii="宋体" w:hAnsi="宋体" w:hint="eastAsia"/>
                <w:color w:val="000000" w:themeColor="text1"/>
                <w:szCs w:val="21"/>
              </w:rPr>
              <w:t>发布通知，标题、内容、级别</w:t>
            </w:r>
          </w:p>
        </w:tc>
        <w:tc>
          <w:tcPr>
            <w:tcW w:w="1206" w:type="dxa"/>
            <w:tcBorders>
              <w:top w:val="single" w:sz="4" w:space="0" w:color="auto"/>
            </w:tcBorders>
            <w:vAlign w:val="center"/>
          </w:tcPr>
          <w:p w14:paraId="5E9070B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内容为空</w:t>
            </w:r>
          </w:p>
        </w:tc>
        <w:tc>
          <w:tcPr>
            <w:tcW w:w="1483" w:type="dxa"/>
            <w:tcBorders>
              <w:top w:val="single" w:sz="4" w:space="0" w:color="auto"/>
            </w:tcBorders>
            <w:vAlign w:val="center"/>
          </w:tcPr>
          <w:p w14:paraId="6640000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提示输入的内容为空</w:t>
            </w:r>
          </w:p>
        </w:tc>
        <w:tc>
          <w:tcPr>
            <w:tcW w:w="1483" w:type="dxa"/>
            <w:tcBorders>
              <w:top w:val="single" w:sz="4" w:space="0" w:color="auto"/>
            </w:tcBorders>
            <w:vAlign w:val="center"/>
          </w:tcPr>
          <w:p w14:paraId="404E028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p w14:paraId="0BC4DEA6" w14:textId="77777777" w:rsidR="00F078D2" w:rsidRPr="00A20993" w:rsidRDefault="00F078D2" w:rsidP="006838D8">
            <w:pPr>
              <w:jc w:val="center"/>
              <w:rPr>
                <w:rFonts w:ascii="宋体" w:hAnsi="宋体"/>
                <w:color w:val="000000" w:themeColor="text1"/>
                <w:szCs w:val="21"/>
              </w:rPr>
            </w:pPr>
          </w:p>
        </w:tc>
      </w:tr>
      <w:tr w:rsidR="00A20993" w:rsidRPr="00A20993" w14:paraId="017C5549" w14:textId="77777777" w:rsidTr="006838D8">
        <w:trPr>
          <w:trHeight w:val="1248"/>
          <w:jc w:val="center"/>
        </w:trPr>
        <w:tc>
          <w:tcPr>
            <w:tcW w:w="1251" w:type="dxa"/>
            <w:vMerge/>
            <w:vAlign w:val="center"/>
          </w:tcPr>
          <w:p w14:paraId="468B17C1" w14:textId="77777777" w:rsidR="00F078D2" w:rsidRPr="00A20993" w:rsidRDefault="00F078D2" w:rsidP="006838D8">
            <w:pPr>
              <w:jc w:val="center"/>
              <w:rPr>
                <w:rFonts w:ascii="宋体" w:hAnsi="宋体"/>
                <w:color w:val="000000" w:themeColor="text1"/>
                <w:szCs w:val="21"/>
              </w:rPr>
            </w:pPr>
          </w:p>
        </w:tc>
        <w:tc>
          <w:tcPr>
            <w:tcW w:w="2376" w:type="dxa"/>
            <w:vMerge/>
            <w:vAlign w:val="center"/>
          </w:tcPr>
          <w:p w14:paraId="611B2572" w14:textId="77777777" w:rsidR="00F078D2" w:rsidRPr="00A20993" w:rsidRDefault="00F078D2" w:rsidP="006838D8">
            <w:pPr>
              <w:jc w:val="center"/>
              <w:rPr>
                <w:rFonts w:ascii="宋体" w:hAnsi="宋体"/>
                <w:color w:val="000000" w:themeColor="text1"/>
                <w:szCs w:val="21"/>
              </w:rPr>
            </w:pPr>
          </w:p>
        </w:tc>
        <w:tc>
          <w:tcPr>
            <w:tcW w:w="1261" w:type="dxa"/>
            <w:vMerge/>
            <w:vAlign w:val="center"/>
          </w:tcPr>
          <w:p w14:paraId="69787A8D" w14:textId="77777777" w:rsidR="00F078D2" w:rsidRPr="00A20993" w:rsidRDefault="00F078D2" w:rsidP="006838D8">
            <w:pPr>
              <w:jc w:val="center"/>
              <w:rPr>
                <w:rFonts w:ascii="宋体" w:hAnsi="宋体"/>
                <w:color w:val="000000" w:themeColor="text1"/>
                <w:szCs w:val="21"/>
              </w:rPr>
            </w:pPr>
          </w:p>
        </w:tc>
        <w:tc>
          <w:tcPr>
            <w:tcW w:w="1206" w:type="dxa"/>
            <w:vAlign w:val="center"/>
          </w:tcPr>
          <w:p w14:paraId="4E0261E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正确输入</w:t>
            </w:r>
          </w:p>
        </w:tc>
        <w:tc>
          <w:tcPr>
            <w:tcW w:w="1483" w:type="dxa"/>
            <w:vAlign w:val="center"/>
          </w:tcPr>
          <w:p w14:paraId="4C724C8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发布成功，并显示在通知栏里</w:t>
            </w:r>
          </w:p>
        </w:tc>
        <w:tc>
          <w:tcPr>
            <w:tcW w:w="1483" w:type="dxa"/>
            <w:vAlign w:val="center"/>
          </w:tcPr>
          <w:p w14:paraId="57EEDC0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0915095A" w14:textId="77777777" w:rsidTr="006838D8">
        <w:trPr>
          <w:trHeight w:val="1248"/>
          <w:jc w:val="center"/>
        </w:trPr>
        <w:tc>
          <w:tcPr>
            <w:tcW w:w="1251" w:type="dxa"/>
            <w:vMerge/>
            <w:vAlign w:val="center"/>
          </w:tcPr>
          <w:p w14:paraId="19E08958" w14:textId="77777777" w:rsidR="00F078D2" w:rsidRPr="00A20993" w:rsidRDefault="00F078D2" w:rsidP="006838D8">
            <w:pPr>
              <w:jc w:val="center"/>
              <w:rPr>
                <w:rFonts w:ascii="宋体" w:hAnsi="宋体"/>
                <w:color w:val="000000" w:themeColor="text1"/>
                <w:szCs w:val="21"/>
              </w:rPr>
            </w:pPr>
          </w:p>
        </w:tc>
        <w:tc>
          <w:tcPr>
            <w:tcW w:w="2376" w:type="dxa"/>
            <w:vAlign w:val="center"/>
          </w:tcPr>
          <w:p w14:paraId="5601B4CF" w14:textId="33894EE4"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denied.html</w:t>
            </w:r>
          </w:p>
        </w:tc>
        <w:tc>
          <w:tcPr>
            <w:tcW w:w="1261" w:type="dxa"/>
            <w:vAlign w:val="center"/>
          </w:tcPr>
          <w:p w14:paraId="1A824540" w14:textId="08840DEA"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用户类型为</w:t>
            </w:r>
            <w:r w:rsidR="00301039" w:rsidRPr="00A20993">
              <w:rPr>
                <w:rFonts w:hint="eastAsia"/>
                <w:bCs/>
                <w:color w:val="000000" w:themeColor="text1"/>
              </w:rPr>
              <w:t>家庭用户</w:t>
            </w:r>
            <w:r w:rsidRPr="00A20993">
              <w:rPr>
                <w:rFonts w:ascii="宋体" w:hAnsi="宋体" w:hint="eastAsia"/>
                <w:color w:val="000000" w:themeColor="text1"/>
                <w:szCs w:val="21"/>
              </w:rPr>
              <w:t>无权限</w:t>
            </w:r>
          </w:p>
        </w:tc>
        <w:tc>
          <w:tcPr>
            <w:tcW w:w="1206" w:type="dxa"/>
            <w:vAlign w:val="center"/>
          </w:tcPr>
          <w:p w14:paraId="12A7748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无</w:t>
            </w:r>
          </w:p>
        </w:tc>
        <w:tc>
          <w:tcPr>
            <w:tcW w:w="1483" w:type="dxa"/>
            <w:vAlign w:val="center"/>
          </w:tcPr>
          <w:p w14:paraId="3D2E357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提示无权限操作</w:t>
            </w:r>
          </w:p>
        </w:tc>
        <w:tc>
          <w:tcPr>
            <w:tcW w:w="1483" w:type="dxa"/>
            <w:vAlign w:val="center"/>
          </w:tcPr>
          <w:p w14:paraId="30C4CDB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07147EB1" w14:textId="779997C4" w:rsidR="00F078D2" w:rsidRPr="00A20993" w:rsidRDefault="00F078D2" w:rsidP="00F078D2">
      <w:pPr>
        <w:spacing w:line="300" w:lineRule="auto"/>
        <w:ind w:firstLineChars="100" w:firstLine="240"/>
        <w:rPr>
          <w:rFonts w:ascii="宋体" w:hAnsi="宋体"/>
          <w:color w:val="000000" w:themeColor="text1"/>
          <w:sz w:val="24"/>
        </w:rPr>
      </w:pPr>
    </w:p>
    <w:p w14:paraId="384CFA3C" w14:textId="0FE0FEB5"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-7 </w:t>
      </w:r>
      <w:r w:rsidRPr="00A20993">
        <w:rPr>
          <w:rFonts w:ascii="黑体" w:eastAsia="黑体" w:hAnsi="黑体" w:hint="eastAsia"/>
          <w:color w:val="000000" w:themeColor="text1"/>
          <w:szCs w:val="21"/>
        </w:rPr>
        <w:t>考核管理模块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2807"/>
        <w:gridCol w:w="1073"/>
        <w:gridCol w:w="983"/>
        <w:gridCol w:w="1249"/>
        <w:gridCol w:w="1179"/>
      </w:tblGrid>
      <w:tr w:rsidR="00A20993" w:rsidRPr="00A20993" w14:paraId="51C86CCA" w14:textId="77777777" w:rsidTr="006838D8">
        <w:trPr>
          <w:jc w:val="center"/>
        </w:trPr>
        <w:tc>
          <w:tcPr>
            <w:tcW w:w="1123" w:type="dxa"/>
            <w:tcBorders>
              <w:top w:val="single" w:sz="12" w:space="0" w:color="auto"/>
              <w:bottom w:val="single" w:sz="4" w:space="0" w:color="auto"/>
            </w:tcBorders>
            <w:vAlign w:val="center"/>
          </w:tcPr>
          <w:p w14:paraId="7C28908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976" w:type="dxa"/>
            <w:tcBorders>
              <w:top w:val="single" w:sz="12" w:space="0" w:color="auto"/>
              <w:bottom w:val="single" w:sz="4" w:space="0" w:color="auto"/>
            </w:tcBorders>
            <w:vAlign w:val="center"/>
          </w:tcPr>
          <w:p w14:paraId="3B3DAF3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193" w:type="dxa"/>
            <w:tcBorders>
              <w:top w:val="single" w:sz="12" w:space="0" w:color="auto"/>
              <w:bottom w:val="single" w:sz="4" w:space="0" w:color="auto"/>
            </w:tcBorders>
            <w:vAlign w:val="center"/>
          </w:tcPr>
          <w:p w14:paraId="4877838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086" w:type="dxa"/>
            <w:tcBorders>
              <w:top w:val="single" w:sz="12" w:space="0" w:color="auto"/>
              <w:bottom w:val="single" w:sz="4" w:space="0" w:color="auto"/>
            </w:tcBorders>
            <w:vAlign w:val="center"/>
          </w:tcPr>
          <w:p w14:paraId="2BFECFB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输入</w:t>
            </w:r>
          </w:p>
        </w:tc>
        <w:tc>
          <w:tcPr>
            <w:tcW w:w="1363" w:type="dxa"/>
            <w:tcBorders>
              <w:top w:val="single" w:sz="12" w:space="0" w:color="auto"/>
              <w:bottom w:val="single" w:sz="4" w:space="0" w:color="auto"/>
            </w:tcBorders>
            <w:vAlign w:val="center"/>
          </w:tcPr>
          <w:p w14:paraId="6973F70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319" w:type="dxa"/>
            <w:tcBorders>
              <w:top w:val="single" w:sz="12" w:space="0" w:color="auto"/>
              <w:bottom w:val="single" w:sz="4" w:space="0" w:color="auto"/>
            </w:tcBorders>
            <w:vAlign w:val="center"/>
          </w:tcPr>
          <w:p w14:paraId="20D9777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3C4B4745" w14:textId="77777777" w:rsidTr="006838D8">
        <w:trPr>
          <w:jc w:val="center"/>
        </w:trPr>
        <w:tc>
          <w:tcPr>
            <w:tcW w:w="1123" w:type="dxa"/>
            <w:vMerge w:val="restart"/>
            <w:tcBorders>
              <w:top w:val="single" w:sz="4" w:space="0" w:color="auto"/>
            </w:tcBorders>
            <w:vAlign w:val="center"/>
          </w:tcPr>
          <w:p w14:paraId="11025E7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考核管理</w:t>
            </w:r>
          </w:p>
        </w:tc>
        <w:tc>
          <w:tcPr>
            <w:tcW w:w="2976" w:type="dxa"/>
            <w:vMerge w:val="restart"/>
            <w:tcBorders>
              <w:top w:val="single" w:sz="4" w:space="0" w:color="auto"/>
            </w:tcBorders>
            <w:vAlign w:val="center"/>
          </w:tcPr>
          <w:p w14:paraId="22EE05D2"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exam_manage.html</w:t>
            </w:r>
          </w:p>
        </w:tc>
        <w:tc>
          <w:tcPr>
            <w:tcW w:w="1193" w:type="dxa"/>
            <w:vMerge w:val="restart"/>
            <w:tcBorders>
              <w:top w:val="single" w:sz="4" w:space="0" w:color="auto"/>
            </w:tcBorders>
            <w:vAlign w:val="center"/>
          </w:tcPr>
          <w:p w14:paraId="20620AE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发布考核内容</w:t>
            </w:r>
          </w:p>
        </w:tc>
        <w:tc>
          <w:tcPr>
            <w:tcW w:w="1086" w:type="dxa"/>
            <w:tcBorders>
              <w:top w:val="single" w:sz="4" w:space="0" w:color="auto"/>
            </w:tcBorders>
            <w:vAlign w:val="center"/>
          </w:tcPr>
          <w:p w14:paraId="6C4A046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内容空</w:t>
            </w:r>
          </w:p>
        </w:tc>
        <w:tc>
          <w:tcPr>
            <w:tcW w:w="1363" w:type="dxa"/>
            <w:tcBorders>
              <w:top w:val="single" w:sz="4" w:space="0" w:color="auto"/>
            </w:tcBorders>
            <w:vAlign w:val="center"/>
          </w:tcPr>
          <w:p w14:paraId="6E98E41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提示内容空</w:t>
            </w:r>
          </w:p>
        </w:tc>
        <w:tc>
          <w:tcPr>
            <w:tcW w:w="1319" w:type="dxa"/>
            <w:tcBorders>
              <w:top w:val="single" w:sz="4" w:space="0" w:color="auto"/>
            </w:tcBorders>
            <w:vAlign w:val="center"/>
          </w:tcPr>
          <w:p w14:paraId="7A7381E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32552977" w14:textId="77777777" w:rsidTr="006838D8">
        <w:trPr>
          <w:jc w:val="center"/>
        </w:trPr>
        <w:tc>
          <w:tcPr>
            <w:tcW w:w="1123" w:type="dxa"/>
            <w:vMerge/>
            <w:vAlign w:val="center"/>
          </w:tcPr>
          <w:p w14:paraId="2EF9FF81" w14:textId="77777777" w:rsidR="00F078D2" w:rsidRPr="00A20993" w:rsidRDefault="00F078D2" w:rsidP="006838D8">
            <w:pPr>
              <w:jc w:val="center"/>
              <w:rPr>
                <w:rFonts w:ascii="宋体" w:hAnsi="宋体"/>
                <w:color w:val="000000" w:themeColor="text1"/>
                <w:szCs w:val="21"/>
              </w:rPr>
            </w:pPr>
          </w:p>
        </w:tc>
        <w:tc>
          <w:tcPr>
            <w:tcW w:w="2976" w:type="dxa"/>
            <w:vMerge/>
            <w:vAlign w:val="center"/>
          </w:tcPr>
          <w:p w14:paraId="47CBBEBF" w14:textId="77777777" w:rsidR="00F078D2" w:rsidRPr="00A20993" w:rsidRDefault="00F078D2" w:rsidP="006838D8">
            <w:pPr>
              <w:jc w:val="center"/>
              <w:rPr>
                <w:rFonts w:ascii="宋体" w:hAnsi="宋体"/>
                <w:color w:val="000000" w:themeColor="text1"/>
                <w:szCs w:val="21"/>
              </w:rPr>
            </w:pPr>
          </w:p>
        </w:tc>
        <w:tc>
          <w:tcPr>
            <w:tcW w:w="1193" w:type="dxa"/>
            <w:vMerge/>
            <w:vAlign w:val="center"/>
          </w:tcPr>
          <w:p w14:paraId="6E6178C8" w14:textId="77777777" w:rsidR="00F078D2" w:rsidRPr="00A20993" w:rsidRDefault="00F078D2" w:rsidP="006838D8">
            <w:pPr>
              <w:jc w:val="center"/>
              <w:rPr>
                <w:rFonts w:ascii="宋体" w:hAnsi="宋体"/>
                <w:color w:val="000000" w:themeColor="text1"/>
                <w:szCs w:val="21"/>
              </w:rPr>
            </w:pPr>
          </w:p>
        </w:tc>
        <w:tc>
          <w:tcPr>
            <w:tcW w:w="1086" w:type="dxa"/>
            <w:vAlign w:val="center"/>
          </w:tcPr>
          <w:p w14:paraId="2C6370D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有内容</w:t>
            </w:r>
          </w:p>
        </w:tc>
        <w:tc>
          <w:tcPr>
            <w:tcW w:w="1363" w:type="dxa"/>
            <w:vAlign w:val="center"/>
          </w:tcPr>
          <w:p w14:paraId="7DEDB0D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发布成功，并在考核批阅显示出来</w:t>
            </w:r>
          </w:p>
        </w:tc>
        <w:tc>
          <w:tcPr>
            <w:tcW w:w="1319" w:type="dxa"/>
            <w:vAlign w:val="center"/>
          </w:tcPr>
          <w:p w14:paraId="22A5164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7E29F1BA" w14:textId="77777777" w:rsidTr="006838D8">
        <w:trPr>
          <w:jc w:val="center"/>
        </w:trPr>
        <w:tc>
          <w:tcPr>
            <w:tcW w:w="1123" w:type="dxa"/>
            <w:vMerge/>
            <w:vAlign w:val="center"/>
          </w:tcPr>
          <w:p w14:paraId="08249B7E" w14:textId="77777777" w:rsidR="00F078D2" w:rsidRPr="00A20993" w:rsidRDefault="00F078D2" w:rsidP="006838D8">
            <w:pPr>
              <w:jc w:val="center"/>
              <w:rPr>
                <w:rFonts w:ascii="宋体" w:hAnsi="宋体"/>
                <w:color w:val="000000" w:themeColor="text1"/>
                <w:szCs w:val="21"/>
              </w:rPr>
            </w:pPr>
          </w:p>
        </w:tc>
        <w:tc>
          <w:tcPr>
            <w:tcW w:w="2976" w:type="dxa"/>
            <w:vMerge/>
            <w:vAlign w:val="center"/>
          </w:tcPr>
          <w:p w14:paraId="7F6DDB67" w14:textId="77777777" w:rsidR="00F078D2" w:rsidRPr="00A20993" w:rsidRDefault="00F078D2" w:rsidP="006838D8">
            <w:pPr>
              <w:jc w:val="center"/>
              <w:rPr>
                <w:rFonts w:ascii="宋体" w:hAnsi="宋体"/>
                <w:color w:val="000000" w:themeColor="text1"/>
                <w:szCs w:val="21"/>
              </w:rPr>
            </w:pPr>
          </w:p>
        </w:tc>
        <w:tc>
          <w:tcPr>
            <w:tcW w:w="1193" w:type="dxa"/>
            <w:vMerge w:val="restart"/>
            <w:vAlign w:val="center"/>
          </w:tcPr>
          <w:p w14:paraId="34870C2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考核批阅</w:t>
            </w:r>
          </w:p>
          <w:p w14:paraId="3BEB340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打分</w:t>
            </w:r>
          </w:p>
          <w:p w14:paraId="4937B8E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写评语</w:t>
            </w:r>
          </w:p>
        </w:tc>
        <w:tc>
          <w:tcPr>
            <w:tcW w:w="1086" w:type="dxa"/>
            <w:vAlign w:val="center"/>
          </w:tcPr>
          <w:p w14:paraId="79BE216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分数格式正确</w:t>
            </w:r>
          </w:p>
        </w:tc>
        <w:tc>
          <w:tcPr>
            <w:tcW w:w="1363" w:type="dxa"/>
            <w:vAlign w:val="center"/>
          </w:tcPr>
          <w:p w14:paraId="0E146D4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完成批阅，批阅成功，参加将在考核评定记录显示</w:t>
            </w:r>
          </w:p>
        </w:tc>
        <w:tc>
          <w:tcPr>
            <w:tcW w:w="1319" w:type="dxa"/>
            <w:vAlign w:val="center"/>
          </w:tcPr>
          <w:p w14:paraId="40B1C04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42CB397F" w14:textId="77777777" w:rsidTr="006838D8">
        <w:trPr>
          <w:jc w:val="center"/>
        </w:trPr>
        <w:tc>
          <w:tcPr>
            <w:tcW w:w="1123" w:type="dxa"/>
            <w:vMerge/>
            <w:vAlign w:val="center"/>
          </w:tcPr>
          <w:p w14:paraId="2A2B6488" w14:textId="77777777" w:rsidR="00F078D2" w:rsidRPr="00A20993" w:rsidRDefault="00F078D2" w:rsidP="006838D8">
            <w:pPr>
              <w:rPr>
                <w:rFonts w:ascii="宋体" w:hAnsi="宋体"/>
                <w:color w:val="000000" w:themeColor="text1"/>
                <w:sz w:val="24"/>
              </w:rPr>
            </w:pPr>
          </w:p>
        </w:tc>
        <w:tc>
          <w:tcPr>
            <w:tcW w:w="2976" w:type="dxa"/>
            <w:vMerge/>
            <w:vAlign w:val="center"/>
          </w:tcPr>
          <w:p w14:paraId="5DBC87E7" w14:textId="77777777" w:rsidR="00F078D2" w:rsidRPr="00A20993" w:rsidRDefault="00F078D2" w:rsidP="006838D8">
            <w:pPr>
              <w:jc w:val="center"/>
              <w:rPr>
                <w:rFonts w:ascii="宋体" w:hAnsi="宋体"/>
                <w:color w:val="000000" w:themeColor="text1"/>
                <w:sz w:val="24"/>
              </w:rPr>
            </w:pPr>
          </w:p>
        </w:tc>
        <w:tc>
          <w:tcPr>
            <w:tcW w:w="1193" w:type="dxa"/>
            <w:vMerge/>
            <w:vAlign w:val="center"/>
          </w:tcPr>
          <w:p w14:paraId="24B6823C" w14:textId="77777777" w:rsidR="00F078D2" w:rsidRPr="00A20993" w:rsidRDefault="00F078D2" w:rsidP="006838D8">
            <w:pPr>
              <w:jc w:val="center"/>
              <w:rPr>
                <w:rFonts w:ascii="宋体" w:hAnsi="宋体"/>
                <w:color w:val="000000" w:themeColor="text1"/>
                <w:szCs w:val="21"/>
              </w:rPr>
            </w:pPr>
          </w:p>
        </w:tc>
        <w:tc>
          <w:tcPr>
            <w:tcW w:w="1086" w:type="dxa"/>
            <w:vAlign w:val="center"/>
          </w:tcPr>
          <w:p w14:paraId="08AEFF0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格式不满足常规分数百分制或为空</w:t>
            </w:r>
          </w:p>
        </w:tc>
        <w:tc>
          <w:tcPr>
            <w:tcW w:w="1363" w:type="dxa"/>
            <w:vAlign w:val="center"/>
          </w:tcPr>
          <w:p w14:paraId="3C7B8BF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提示内容为空分数分数的值应该是一个十进制</w:t>
            </w:r>
            <w:r w:rsidRPr="00A20993">
              <w:rPr>
                <w:rFonts w:ascii="宋体" w:hAnsi="宋体" w:hint="eastAsia"/>
                <w:color w:val="000000" w:themeColor="text1"/>
                <w:szCs w:val="21"/>
              </w:rPr>
              <w:lastRenderedPageBreak/>
              <w:t>的数字</w:t>
            </w:r>
          </w:p>
        </w:tc>
        <w:tc>
          <w:tcPr>
            <w:tcW w:w="1319" w:type="dxa"/>
            <w:vAlign w:val="center"/>
          </w:tcPr>
          <w:p w14:paraId="6AB527F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lastRenderedPageBreak/>
              <w:t>是</w:t>
            </w:r>
          </w:p>
        </w:tc>
      </w:tr>
      <w:tr w:rsidR="00F078D2" w:rsidRPr="00A20993" w14:paraId="1E39062C" w14:textId="77777777" w:rsidTr="006838D8">
        <w:trPr>
          <w:jc w:val="center"/>
        </w:trPr>
        <w:tc>
          <w:tcPr>
            <w:tcW w:w="1123" w:type="dxa"/>
            <w:vMerge/>
            <w:vAlign w:val="center"/>
          </w:tcPr>
          <w:p w14:paraId="0969A644" w14:textId="77777777" w:rsidR="00F078D2" w:rsidRPr="00A20993" w:rsidRDefault="00F078D2" w:rsidP="006838D8">
            <w:pPr>
              <w:rPr>
                <w:rFonts w:ascii="宋体" w:hAnsi="宋体"/>
                <w:color w:val="000000" w:themeColor="text1"/>
                <w:sz w:val="24"/>
              </w:rPr>
            </w:pPr>
          </w:p>
        </w:tc>
        <w:tc>
          <w:tcPr>
            <w:tcW w:w="2976" w:type="dxa"/>
            <w:vAlign w:val="center"/>
          </w:tcPr>
          <w:p w14:paraId="351C2C1C" w14:textId="6E85D09A"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denied.html</w:t>
            </w:r>
          </w:p>
        </w:tc>
        <w:tc>
          <w:tcPr>
            <w:tcW w:w="1193" w:type="dxa"/>
            <w:vAlign w:val="center"/>
          </w:tcPr>
          <w:p w14:paraId="14D50ADC" w14:textId="21B3383D"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阻止</w:t>
            </w:r>
            <w:r w:rsidR="00640E5F" w:rsidRPr="00A20993">
              <w:rPr>
                <w:rFonts w:ascii="宋体" w:hAnsi="宋体" w:hint="eastAsia"/>
                <w:color w:val="000000" w:themeColor="text1"/>
                <w:szCs w:val="21"/>
              </w:rPr>
              <w:t>班主任</w:t>
            </w:r>
            <w:r w:rsidRPr="00A20993">
              <w:rPr>
                <w:rFonts w:ascii="宋体" w:hAnsi="宋体" w:hint="eastAsia"/>
                <w:color w:val="000000" w:themeColor="text1"/>
                <w:szCs w:val="21"/>
              </w:rPr>
              <w:t>用户类型操作</w:t>
            </w:r>
          </w:p>
        </w:tc>
        <w:tc>
          <w:tcPr>
            <w:tcW w:w="1086" w:type="dxa"/>
            <w:vAlign w:val="center"/>
          </w:tcPr>
          <w:p w14:paraId="4C0E67D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无</w:t>
            </w:r>
          </w:p>
        </w:tc>
        <w:tc>
          <w:tcPr>
            <w:tcW w:w="1363" w:type="dxa"/>
            <w:vAlign w:val="center"/>
          </w:tcPr>
          <w:p w14:paraId="5FB2C61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提示无权限操作</w:t>
            </w:r>
          </w:p>
        </w:tc>
        <w:tc>
          <w:tcPr>
            <w:tcW w:w="1319" w:type="dxa"/>
            <w:vAlign w:val="center"/>
          </w:tcPr>
          <w:p w14:paraId="6865A35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37182BD7" w14:textId="77777777" w:rsidR="006033AD" w:rsidRPr="00A20993" w:rsidRDefault="006033AD" w:rsidP="00F078D2">
      <w:pPr>
        <w:jc w:val="center"/>
        <w:rPr>
          <w:rFonts w:ascii="宋体" w:hAnsi="宋体"/>
          <w:color w:val="000000" w:themeColor="text1"/>
          <w:sz w:val="24"/>
        </w:rPr>
      </w:pPr>
    </w:p>
    <w:p w14:paraId="1DC6C669" w14:textId="56EC46D2"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-8 </w:t>
      </w:r>
      <w:r w:rsidRPr="00A20993">
        <w:rPr>
          <w:rFonts w:ascii="黑体" w:eastAsia="黑体" w:hAnsi="黑体" w:hint="eastAsia"/>
          <w:color w:val="000000" w:themeColor="text1"/>
          <w:szCs w:val="21"/>
        </w:rPr>
        <w:t>考核评定记录模块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268"/>
        <w:gridCol w:w="1276"/>
        <w:gridCol w:w="1510"/>
        <w:gridCol w:w="1892"/>
      </w:tblGrid>
      <w:tr w:rsidR="00A20993" w:rsidRPr="00A20993" w14:paraId="2E31E64B" w14:textId="77777777" w:rsidTr="006838D8">
        <w:trPr>
          <w:jc w:val="center"/>
        </w:trPr>
        <w:tc>
          <w:tcPr>
            <w:tcW w:w="1271" w:type="dxa"/>
            <w:tcBorders>
              <w:top w:val="single" w:sz="12" w:space="0" w:color="auto"/>
              <w:bottom w:val="single" w:sz="4" w:space="0" w:color="auto"/>
            </w:tcBorders>
            <w:vAlign w:val="center"/>
          </w:tcPr>
          <w:p w14:paraId="6DB66DB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4" w:space="0" w:color="auto"/>
            </w:tcBorders>
            <w:vAlign w:val="center"/>
          </w:tcPr>
          <w:p w14:paraId="0A9C72A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4" w:space="0" w:color="auto"/>
            </w:tcBorders>
            <w:vAlign w:val="center"/>
          </w:tcPr>
          <w:p w14:paraId="2EE6604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510" w:type="dxa"/>
            <w:tcBorders>
              <w:top w:val="single" w:sz="12" w:space="0" w:color="auto"/>
              <w:bottom w:val="single" w:sz="4" w:space="0" w:color="auto"/>
            </w:tcBorders>
            <w:vAlign w:val="center"/>
          </w:tcPr>
          <w:p w14:paraId="5708832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892" w:type="dxa"/>
            <w:tcBorders>
              <w:top w:val="single" w:sz="12" w:space="0" w:color="auto"/>
              <w:bottom w:val="single" w:sz="4" w:space="0" w:color="auto"/>
            </w:tcBorders>
            <w:vAlign w:val="center"/>
          </w:tcPr>
          <w:p w14:paraId="7C9D00B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F078D2" w:rsidRPr="00A20993" w14:paraId="33BF0235" w14:textId="77777777" w:rsidTr="006838D8">
        <w:trPr>
          <w:trHeight w:val="936"/>
          <w:jc w:val="center"/>
        </w:trPr>
        <w:tc>
          <w:tcPr>
            <w:tcW w:w="1271" w:type="dxa"/>
            <w:tcBorders>
              <w:top w:val="single" w:sz="4" w:space="0" w:color="auto"/>
            </w:tcBorders>
            <w:vAlign w:val="center"/>
          </w:tcPr>
          <w:p w14:paraId="4B5C958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考核评定记录</w:t>
            </w:r>
          </w:p>
        </w:tc>
        <w:tc>
          <w:tcPr>
            <w:tcW w:w="2268" w:type="dxa"/>
            <w:tcBorders>
              <w:top w:val="single" w:sz="4" w:space="0" w:color="auto"/>
            </w:tcBorders>
            <w:vAlign w:val="center"/>
          </w:tcPr>
          <w:p w14:paraId="39E02991"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exam.html</w:t>
            </w:r>
          </w:p>
        </w:tc>
        <w:tc>
          <w:tcPr>
            <w:tcW w:w="1276" w:type="dxa"/>
            <w:tcBorders>
              <w:top w:val="single" w:sz="4" w:space="0" w:color="auto"/>
            </w:tcBorders>
            <w:vAlign w:val="center"/>
          </w:tcPr>
          <w:p w14:paraId="67A75FE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查看所有考核类型，成绩</w:t>
            </w:r>
          </w:p>
          <w:p w14:paraId="1B167ADB" w14:textId="77777777" w:rsidR="00F078D2" w:rsidRPr="00A20993" w:rsidRDefault="00F078D2" w:rsidP="006838D8">
            <w:pPr>
              <w:jc w:val="center"/>
              <w:rPr>
                <w:rFonts w:ascii="宋体" w:hAnsi="宋体"/>
                <w:color w:val="000000" w:themeColor="text1"/>
                <w:szCs w:val="21"/>
              </w:rPr>
            </w:pPr>
          </w:p>
        </w:tc>
        <w:tc>
          <w:tcPr>
            <w:tcW w:w="1510" w:type="dxa"/>
            <w:tcBorders>
              <w:top w:val="single" w:sz="4" w:space="0" w:color="auto"/>
            </w:tcBorders>
            <w:vAlign w:val="center"/>
          </w:tcPr>
          <w:p w14:paraId="4873F2E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显示所有记录</w:t>
            </w:r>
          </w:p>
        </w:tc>
        <w:tc>
          <w:tcPr>
            <w:tcW w:w="1892" w:type="dxa"/>
            <w:tcBorders>
              <w:top w:val="single" w:sz="4" w:space="0" w:color="auto"/>
            </w:tcBorders>
            <w:vAlign w:val="center"/>
          </w:tcPr>
          <w:p w14:paraId="233A95D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p w14:paraId="1992E745" w14:textId="77777777" w:rsidR="00F078D2" w:rsidRPr="00A20993" w:rsidRDefault="00F078D2" w:rsidP="006838D8">
            <w:pPr>
              <w:jc w:val="center"/>
              <w:rPr>
                <w:rFonts w:ascii="宋体" w:hAnsi="宋体"/>
                <w:color w:val="000000" w:themeColor="text1"/>
                <w:szCs w:val="21"/>
              </w:rPr>
            </w:pPr>
          </w:p>
        </w:tc>
      </w:tr>
    </w:tbl>
    <w:p w14:paraId="283BDD89" w14:textId="0259EABB" w:rsidR="00F078D2" w:rsidRPr="00A20993" w:rsidRDefault="00F078D2" w:rsidP="006033AD">
      <w:pPr>
        <w:spacing w:line="300" w:lineRule="auto"/>
        <w:rPr>
          <w:rFonts w:ascii="宋体" w:hAnsi="宋体"/>
          <w:color w:val="000000" w:themeColor="text1"/>
          <w:sz w:val="24"/>
        </w:rPr>
      </w:pPr>
    </w:p>
    <w:p w14:paraId="1BAE9196" w14:textId="7AF53C36"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-9 </w:t>
      </w:r>
      <w:r w:rsidRPr="00A20993">
        <w:rPr>
          <w:rFonts w:ascii="黑体" w:eastAsia="黑体" w:hAnsi="黑体" w:hint="eastAsia"/>
          <w:color w:val="000000" w:themeColor="text1"/>
          <w:szCs w:val="21"/>
        </w:rPr>
        <w:t>事项模块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2124"/>
        <w:gridCol w:w="1184"/>
        <w:gridCol w:w="1110"/>
        <w:gridCol w:w="1384"/>
        <w:gridCol w:w="1354"/>
      </w:tblGrid>
      <w:tr w:rsidR="00A20993" w:rsidRPr="00A20993" w14:paraId="5655BE2E" w14:textId="77777777" w:rsidTr="006838D8">
        <w:trPr>
          <w:jc w:val="center"/>
        </w:trPr>
        <w:tc>
          <w:tcPr>
            <w:tcW w:w="1271" w:type="dxa"/>
            <w:tcBorders>
              <w:top w:val="single" w:sz="12" w:space="0" w:color="auto"/>
              <w:bottom w:val="single" w:sz="4" w:space="0" w:color="auto"/>
            </w:tcBorders>
            <w:vAlign w:val="center"/>
          </w:tcPr>
          <w:p w14:paraId="1313DF8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4" w:space="0" w:color="auto"/>
            </w:tcBorders>
            <w:vAlign w:val="center"/>
          </w:tcPr>
          <w:p w14:paraId="7C7385E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4" w:space="0" w:color="auto"/>
            </w:tcBorders>
            <w:vAlign w:val="center"/>
          </w:tcPr>
          <w:p w14:paraId="76E3CCE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4" w:space="0" w:color="auto"/>
            </w:tcBorders>
            <w:vAlign w:val="center"/>
          </w:tcPr>
          <w:p w14:paraId="1C395EF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输入</w:t>
            </w:r>
          </w:p>
        </w:tc>
        <w:tc>
          <w:tcPr>
            <w:tcW w:w="1510" w:type="dxa"/>
            <w:tcBorders>
              <w:top w:val="single" w:sz="12" w:space="0" w:color="auto"/>
              <w:bottom w:val="single" w:sz="4" w:space="0" w:color="auto"/>
            </w:tcBorders>
            <w:vAlign w:val="center"/>
          </w:tcPr>
          <w:p w14:paraId="5FFCEC7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0509718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67622A6D" w14:textId="77777777" w:rsidTr="006838D8">
        <w:trPr>
          <w:jc w:val="center"/>
        </w:trPr>
        <w:tc>
          <w:tcPr>
            <w:tcW w:w="1271" w:type="dxa"/>
            <w:vMerge w:val="restart"/>
            <w:tcBorders>
              <w:top w:val="single" w:sz="4" w:space="0" w:color="auto"/>
            </w:tcBorders>
            <w:vAlign w:val="center"/>
          </w:tcPr>
          <w:p w14:paraId="326DDF0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事项</w:t>
            </w:r>
          </w:p>
        </w:tc>
        <w:tc>
          <w:tcPr>
            <w:tcW w:w="2268" w:type="dxa"/>
            <w:vMerge w:val="restart"/>
            <w:tcBorders>
              <w:top w:val="single" w:sz="4" w:space="0" w:color="auto"/>
            </w:tcBorders>
            <w:vAlign w:val="center"/>
          </w:tcPr>
          <w:p w14:paraId="3C10D93E"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leave.html</w:t>
            </w:r>
          </w:p>
        </w:tc>
        <w:tc>
          <w:tcPr>
            <w:tcW w:w="1276" w:type="dxa"/>
            <w:vMerge w:val="restart"/>
            <w:tcBorders>
              <w:top w:val="single" w:sz="4" w:space="0" w:color="auto"/>
            </w:tcBorders>
            <w:vAlign w:val="center"/>
          </w:tcPr>
          <w:p w14:paraId="6D6AFBF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发布事项，包括时间、内容，显示所有事项</w:t>
            </w:r>
          </w:p>
        </w:tc>
        <w:tc>
          <w:tcPr>
            <w:tcW w:w="1225" w:type="dxa"/>
            <w:tcBorders>
              <w:top w:val="single" w:sz="4" w:space="0" w:color="auto"/>
            </w:tcBorders>
            <w:vAlign w:val="center"/>
          </w:tcPr>
          <w:p w14:paraId="3C51D1E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内容为空</w:t>
            </w:r>
          </w:p>
        </w:tc>
        <w:tc>
          <w:tcPr>
            <w:tcW w:w="1510" w:type="dxa"/>
            <w:tcBorders>
              <w:top w:val="single" w:sz="4" w:space="0" w:color="auto"/>
            </w:tcBorders>
            <w:vAlign w:val="center"/>
          </w:tcPr>
          <w:p w14:paraId="29EF7A2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提示空</w:t>
            </w:r>
          </w:p>
        </w:tc>
        <w:tc>
          <w:tcPr>
            <w:tcW w:w="1510" w:type="dxa"/>
            <w:tcBorders>
              <w:top w:val="single" w:sz="4" w:space="0" w:color="auto"/>
            </w:tcBorders>
            <w:vAlign w:val="center"/>
          </w:tcPr>
          <w:p w14:paraId="632D996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45F40943" w14:textId="77777777" w:rsidTr="006838D8">
        <w:trPr>
          <w:jc w:val="center"/>
        </w:trPr>
        <w:tc>
          <w:tcPr>
            <w:tcW w:w="1271" w:type="dxa"/>
            <w:vMerge/>
            <w:vAlign w:val="center"/>
          </w:tcPr>
          <w:p w14:paraId="3C029208"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49A90F1A"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75B53C3F"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44D53AF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有内容发布</w:t>
            </w:r>
          </w:p>
        </w:tc>
        <w:tc>
          <w:tcPr>
            <w:tcW w:w="1510" w:type="dxa"/>
            <w:vAlign w:val="center"/>
          </w:tcPr>
          <w:p w14:paraId="4344F0B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显示在下方的记录中，有同意字眼的显示绿色，不同意红色</w:t>
            </w:r>
          </w:p>
        </w:tc>
        <w:tc>
          <w:tcPr>
            <w:tcW w:w="1510" w:type="dxa"/>
            <w:vAlign w:val="center"/>
          </w:tcPr>
          <w:p w14:paraId="46D3C9D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666D93D1" w14:textId="77777777" w:rsidR="006033AD" w:rsidRPr="00A20993" w:rsidRDefault="006033AD" w:rsidP="00F078D2">
      <w:pPr>
        <w:jc w:val="center"/>
        <w:rPr>
          <w:rFonts w:ascii="宋体" w:hAnsi="宋体"/>
          <w:color w:val="000000" w:themeColor="text1"/>
          <w:sz w:val="24"/>
        </w:rPr>
      </w:pPr>
    </w:p>
    <w:p w14:paraId="27B5ED4A" w14:textId="3F9C336C"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-10 </w:t>
      </w:r>
      <w:r w:rsidRPr="00A20993">
        <w:rPr>
          <w:rFonts w:ascii="黑体" w:eastAsia="黑体" w:hAnsi="黑体" w:hint="eastAsia"/>
          <w:color w:val="000000" w:themeColor="text1"/>
          <w:szCs w:val="21"/>
        </w:rPr>
        <w:t>班级管理模块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8"/>
        <w:gridCol w:w="2210"/>
        <w:gridCol w:w="1176"/>
        <w:gridCol w:w="1100"/>
        <w:gridCol w:w="1341"/>
        <w:gridCol w:w="1341"/>
      </w:tblGrid>
      <w:tr w:rsidR="00A20993" w:rsidRPr="00A20993" w14:paraId="3E035251" w14:textId="77777777" w:rsidTr="006838D8">
        <w:trPr>
          <w:jc w:val="center"/>
        </w:trPr>
        <w:tc>
          <w:tcPr>
            <w:tcW w:w="1271" w:type="dxa"/>
            <w:tcBorders>
              <w:top w:val="single" w:sz="12" w:space="0" w:color="auto"/>
              <w:bottom w:val="single" w:sz="4" w:space="0" w:color="auto"/>
            </w:tcBorders>
            <w:vAlign w:val="center"/>
          </w:tcPr>
          <w:p w14:paraId="095CEE1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4" w:space="0" w:color="auto"/>
            </w:tcBorders>
            <w:vAlign w:val="center"/>
          </w:tcPr>
          <w:p w14:paraId="4D261F9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4" w:space="0" w:color="auto"/>
            </w:tcBorders>
            <w:vAlign w:val="center"/>
          </w:tcPr>
          <w:p w14:paraId="4A97227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4" w:space="0" w:color="auto"/>
            </w:tcBorders>
            <w:vAlign w:val="center"/>
          </w:tcPr>
          <w:p w14:paraId="2312596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操作</w:t>
            </w:r>
          </w:p>
        </w:tc>
        <w:tc>
          <w:tcPr>
            <w:tcW w:w="1510" w:type="dxa"/>
            <w:tcBorders>
              <w:top w:val="single" w:sz="12" w:space="0" w:color="auto"/>
              <w:bottom w:val="single" w:sz="4" w:space="0" w:color="auto"/>
            </w:tcBorders>
            <w:vAlign w:val="center"/>
          </w:tcPr>
          <w:p w14:paraId="11FC3E9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14F960C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48A62001" w14:textId="77777777" w:rsidTr="006838D8">
        <w:trPr>
          <w:jc w:val="center"/>
        </w:trPr>
        <w:tc>
          <w:tcPr>
            <w:tcW w:w="1271" w:type="dxa"/>
            <w:vMerge w:val="restart"/>
            <w:tcBorders>
              <w:top w:val="single" w:sz="4" w:space="0" w:color="auto"/>
            </w:tcBorders>
            <w:vAlign w:val="center"/>
          </w:tcPr>
          <w:p w14:paraId="2079CFF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班级管理</w:t>
            </w:r>
          </w:p>
        </w:tc>
        <w:tc>
          <w:tcPr>
            <w:tcW w:w="2268" w:type="dxa"/>
            <w:vMerge w:val="restart"/>
            <w:tcBorders>
              <w:top w:val="single" w:sz="4" w:space="0" w:color="auto"/>
            </w:tcBorders>
            <w:vAlign w:val="center"/>
          </w:tcPr>
          <w:p w14:paraId="7C2BBE5F"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classManage.html</w:t>
            </w:r>
          </w:p>
        </w:tc>
        <w:tc>
          <w:tcPr>
            <w:tcW w:w="1276" w:type="dxa"/>
            <w:vMerge w:val="restart"/>
            <w:tcBorders>
              <w:top w:val="single" w:sz="4" w:space="0" w:color="auto"/>
            </w:tcBorders>
            <w:vAlign w:val="center"/>
          </w:tcPr>
          <w:p w14:paraId="3533309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增加、删除、编辑</w:t>
            </w:r>
          </w:p>
        </w:tc>
        <w:tc>
          <w:tcPr>
            <w:tcW w:w="1225" w:type="dxa"/>
            <w:tcBorders>
              <w:top w:val="single" w:sz="4" w:space="0" w:color="auto"/>
            </w:tcBorders>
            <w:vAlign w:val="center"/>
          </w:tcPr>
          <w:p w14:paraId="07DB978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添加</w:t>
            </w:r>
          </w:p>
        </w:tc>
        <w:tc>
          <w:tcPr>
            <w:tcW w:w="1510" w:type="dxa"/>
            <w:tcBorders>
              <w:top w:val="single" w:sz="4" w:space="0" w:color="auto"/>
            </w:tcBorders>
            <w:vAlign w:val="center"/>
          </w:tcPr>
          <w:p w14:paraId="0E50CFE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添加成功</w:t>
            </w:r>
          </w:p>
        </w:tc>
        <w:tc>
          <w:tcPr>
            <w:tcW w:w="1510" w:type="dxa"/>
            <w:tcBorders>
              <w:top w:val="single" w:sz="4" w:space="0" w:color="auto"/>
            </w:tcBorders>
            <w:vAlign w:val="center"/>
          </w:tcPr>
          <w:p w14:paraId="4D4419F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77F5E74D" w14:textId="77777777" w:rsidTr="006838D8">
        <w:trPr>
          <w:jc w:val="center"/>
        </w:trPr>
        <w:tc>
          <w:tcPr>
            <w:tcW w:w="1271" w:type="dxa"/>
            <w:vMerge/>
            <w:vAlign w:val="center"/>
          </w:tcPr>
          <w:p w14:paraId="2826B46F"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6FE4D9A4"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397E682F"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416F937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编辑</w:t>
            </w:r>
          </w:p>
        </w:tc>
        <w:tc>
          <w:tcPr>
            <w:tcW w:w="1510" w:type="dxa"/>
            <w:vAlign w:val="center"/>
          </w:tcPr>
          <w:p w14:paraId="70780AA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编辑成功</w:t>
            </w:r>
          </w:p>
        </w:tc>
        <w:tc>
          <w:tcPr>
            <w:tcW w:w="1510" w:type="dxa"/>
            <w:vAlign w:val="center"/>
          </w:tcPr>
          <w:p w14:paraId="483D6FC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6060CBA5" w14:textId="77777777" w:rsidTr="006838D8">
        <w:trPr>
          <w:jc w:val="center"/>
        </w:trPr>
        <w:tc>
          <w:tcPr>
            <w:tcW w:w="1271" w:type="dxa"/>
            <w:vMerge/>
            <w:vAlign w:val="center"/>
          </w:tcPr>
          <w:p w14:paraId="2FB77626"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2C3C6F57"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258826C9"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7344C01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删除</w:t>
            </w:r>
          </w:p>
        </w:tc>
        <w:tc>
          <w:tcPr>
            <w:tcW w:w="1510" w:type="dxa"/>
            <w:vAlign w:val="center"/>
          </w:tcPr>
          <w:p w14:paraId="2F8B033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删除成功</w:t>
            </w:r>
          </w:p>
        </w:tc>
        <w:tc>
          <w:tcPr>
            <w:tcW w:w="1510" w:type="dxa"/>
            <w:vAlign w:val="center"/>
          </w:tcPr>
          <w:p w14:paraId="0307E17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5471782A" w14:textId="77777777" w:rsidTr="006838D8">
        <w:trPr>
          <w:jc w:val="center"/>
        </w:trPr>
        <w:tc>
          <w:tcPr>
            <w:tcW w:w="1271" w:type="dxa"/>
            <w:vMerge/>
            <w:vAlign w:val="center"/>
          </w:tcPr>
          <w:p w14:paraId="7C717519" w14:textId="77777777" w:rsidR="00F078D2" w:rsidRPr="00A20993" w:rsidRDefault="00F078D2" w:rsidP="006838D8">
            <w:pPr>
              <w:jc w:val="center"/>
              <w:rPr>
                <w:rFonts w:ascii="宋体" w:hAnsi="宋体"/>
                <w:color w:val="000000" w:themeColor="text1"/>
                <w:szCs w:val="21"/>
              </w:rPr>
            </w:pPr>
          </w:p>
        </w:tc>
        <w:tc>
          <w:tcPr>
            <w:tcW w:w="2268" w:type="dxa"/>
            <w:vAlign w:val="center"/>
          </w:tcPr>
          <w:p w14:paraId="27A6301A" w14:textId="7910DBA6"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denied.html</w:t>
            </w:r>
          </w:p>
        </w:tc>
        <w:tc>
          <w:tcPr>
            <w:tcW w:w="1276" w:type="dxa"/>
            <w:vAlign w:val="center"/>
          </w:tcPr>
          <w:p w14:paraId="2D901E34" w14:textId="4D3E1009"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阻止非</w:t>
            </w:r>
            <w:r w:rsidR="00640E5F" w:rsidRPr="00A20993">
              <w:rPr>
                <w:rFonts w:ascii="宋体" w:hAnsi="宋体" w:hint="eastAsia"/>
                <w:color w:val="000000" w:themeColor="text1"/>
                <w:szCs w:val="21"/>
              </w:rPr>
              <w:t>班主任</w:t>
            </w:r>
            <w:r w:rsidRPr="00A20993">
              <w:rPr>
                <w:rFonts w:ascii="宋体" w:hAnsi="宋体" w:hint="eastAsia"/>
                <w:color w:val="000000" w:themeColor="text1"/>
                <w:szCs w:val="21"/>
              </w:rPr>
              <w:t>用户类型操作</w:t>
            </w:r>
          </w:p>
        </w:tc>
        <w:tc>
          <w:tcPr>
            <w:tcW w:w="1225" w:type="dxa"/>
            <w:vAlign w:val="center"/>
          </w:tcPr>
          <w:p w14:paraId="0CE372A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w:t>
            </w:r>
          </w:p>
        </w:tc>
        <w:tc>
          <w:tcPr>
            <w:tcW w:w="1510" w:type="dxa"/>
            <w:vAlign w:val="center"/>
          </w:tcPr>
          <w:p w14:paraId="0CB3431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提示无权限操作</w:t>
            </w:r>
          </w:p>
        </w:tc>
        <w:tc>
          <w:tcPr>
            <w:tcW w:w="1510" w:type="dxa"/>
            <w:vAlign w:val="center"/>
          </w:tcPr>
          <w:p w14:paraId="5422C1C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201BC0EC" w14:textId="0C266154" w:rsidR="00F078D2" w:rsidRPr="00A20993" w:rsidRDefault="00F078D2" w:rsidP="00F078D2">
      <w:pPr>
        <w:spacing w:line="300" w:lineRule="auto"/>
        <w:ind w:firstLineChars="100" w:firstLine="240"/>
        <w:rPr>
          <w:rFonts w:ascii="宋体" w:hAnsi="宋体"/>
          <w:color w:val="000000" w:themeColor="text1"/>
          <w:sz w:val="24"/>
        </w:rPr>
      </w:pPr>
    </w:p>
    <w:p w14:paraId="63C4D328" w14:textId="7408A3A8"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-11 </w:t>
      </w:r>
      <w:r w:rsidRPr="00A20993">
        <w:rPr>
          <w:rFonts w:ascii="黑体" w:eastAsia="黑体" w:hAnsi="黑体" w:hint="eastAsia"/>
          <w:color w:val="000000" w:themeColor="text1"/>
          <w:szCs w:val="21"/>
        </w:rPr>
        <w:t>成员管理模块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5"/>
        <w:gridCol w:w="3035"/>
        <w:gridCol w:w="1084"/>
        <w:gridCol w:w="948"/>
        <w:gridCol w:w="1132"/>
        <w:gridCol w:w="1132"/>
      </w:tblGrid>
      <w:tr w:rsidR="00A20993" w:rsidRPr="00A20993" w14:paraId="263C90D7" w14:textId="77777777" w:rsidTr="006838D8">
        <w:trPr>
          <w:jc w:val="center"/>
        </w:trPr>
        <w:tc>
          <w:tcPr>
            <w:tcW w:w="1083" w:type="dxa"/>
            <w:tcBorders>
              <w:top w:val="single" w:sz="12" w:space="0" w:color="auto"/>
              <w:bottom w:val="single" w:sz="4" w:space="0" w:color="auto"/>
            </w:tcBorders>
          </w:tcPr>
          <w:p w14:paraId="10E592E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3216" w:type="dxa"/>
            <w:tcBorders>
              <w:top w:val="single" w:sz="12" w:space="0" w:color="auto"/>
              <w:bottom w:val="single" w:sz="4" w:space="0" w:color="auto"/>
            </w:tcBorders>
          </w:tcPr>
          <w:p w14:paraId="52426F6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171" w:type="dxa"/>
            <w:tcBorders>
              <w:top w:val="single" w:sz="12" w:space="0" w:color="auto"/>
              <w:bottom w:val="single" w:sz="4" w:space="0" w:color="auto"/>
            </w:tcBorders>
          </w:tcPr>
          <w:p w14:paraId="59B9A6E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050" w:type="dxa"/>
            <w:tcBorders>
              <w:top w:val="single" w:sz="12" w:space="0" w:color="auto"/>
              <w:bottom w:val="single" w:sz="4" w:space="0" w:color="auto"/>
            </w:tcBorders>
          </w:tcPr>
          <w:p w14:paraId="4245B56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操作</w:t>
            </w:r>
          </w:p>
        </w:tc>
        <w:tc>
          <w:tcPr>
            <w:tcW w:w="1270" w:type="dxa"/>
            <w:tcBorders>
              <w:top w:val="single" w:sz="12" w:space="0" w:color="auto"/>
              <w:bottom w:val="single" w:sz="4" w:space="0" w:color="auto"/>
            </w:tcBorders>
          </w:tcPr>
          <w:p w14:paraId="074C179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270" w:type="dxa"/>
            <w:tcBorders>
              <w:top w:val="single" w:sz="12" w:space="0" w:color="auto"/>
              <w:bottom w:val="single" w:sz="4" w:space="0" w:color="auto"/>
            </w:tcBorders>
          </w:tcPr>
          <w:p w14:paraId="0D30DA8A"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467E0304" w14:textId="77777777" w:rsidTr="006838D8">
        <w:trPr>
          <w:jc w:val="center"/>
        </w:trPr>
        <w:tc>
          <w:tcPr>
            <w:tcW w:w="1083" w:type="dxa"/>
            <w:vMerge w:val="restart"/>
            <w:tcBorders>
              <w:top w:val="single" w:sz="4" w:space="0" w:color="auto"/>
            </w:tcBorders>
            <w:vAlign w:val="center"/>
          </w:tcPr>
          <w:p w14:paraId="7C8D3E2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成员管理</w:t>
            </w:r>
          </w:p>
        </w:tc>
        <w:tc>
          <w:tcPr>
            <w:tcW w:w="3216" w:type="dxa"/>
            <w:vMerge w:val="restart"/>
            <w:tcBorders>
              <w:top w:val="single" w:sz="4" w:space="0" w:color="auto"/>
            </w:tcBorders>
            <w:vAlign w:val="center"/>
          </w:tcPr>
          <w:p w14:paraId="51955067"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member_manage.html</w:t>
            </w:r>
          </w:p>
          <w:p w14:paraId="683A6624" w14:textId="77777777" w:rsidR="00F078D2" w:rsidRPr="00A20993" w:rsidRDefault="00F078D2" w:rsidP="006838D8">
            <w:pPr>
              <w:jc w:val="center"/>
              <w:rPr>
                <w:rFonts w:ascii="宋体" w:hAnsi="宋体"/>
                <w:color w:val="000000" w:themeColor="text1"/>
                <w:szCs w:val="21"/>
              </w:rPr>
            </w:pPr>
          </w:p>
        </w:tc>
        <w:tc>
          <w:tcPr>
            <w:tcW w:w="1171" w:type="dxa"/>
            <w:vMerge w:val="restart"/>
            <w:tcBorders>
              <w:top w:val="single" w:sz="4" w:space="0" w:color="auto"/>
            </w:tcBorders>
            <w:vAlign w:val="center"/>
          </w:tcPr>
          <w:p w14:paraId="236D746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搜索、删除、</w:t>
            </w:r>
          </w:p>
        </w:tc>
        <w:tc>
          <w:tcPr>
            <w:tcW w:w="1050" w:type="dxa"/>
            <w:tcBorders>
              <w:top w:val="single" w:sz="4" w:space="0" w:color="auto"/>
            </w:tcBorders>
            <w:vAlign w:val="center"/>
          </w:tcPr>
          <w:p w14:paraId="391780E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按学号或姓名模糊搜索</w:t>
            </w:r>
          </w:p>
        </w:tc>
        <w:tc>
          <w:tcPr>
            <w:tcW w:w="1270" w:type="dxa"/>
            <w:tcBorders>
              <w:top w:val="single" w:sz="4" w:space="0" w:color="auto"/>
            </w:tcBorders>
            <w:vAlign w:val="center"/>
          </w:tcPr>
          <w:p w14:paraId="55B86CC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显示所有符合搜索条件的成员</w:t>
            </w:r>
          </w:p>
        </w:tc>
        <w:tc>
          <w:tcPr>
            <w:tcW w:w="1270" w:type="dxa"/>
            <w:tcBorders>
              <w:top w:val="single" w:sz="4" w:space="0" w:color="auto"/>
            </w:tcBorders>
            <w:vAlign w:val="center"/>
          </w:tcPr>
          <w:p w14:paraId="1F316F0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2FB1D885" w14:textId="77777777" w:rsidTr="006838D8">
        <w:trPr>
          <w:jc w:val="center"/>
        </w:trPr>
        <w:tc>
          <w:tcPr>
            <w:tcW w:w="1083" w:type="dxa"/>
            <w:vMerge/>
            <w:vAlign w:val="center"/>
          </w:tcPr>
          <w:p w14:paraId="6B467A41" w14:textId="77777777" w:rsidR="00F078D2" w:rsidRPr="00A20993" w:rsidRDefault="00F078D2" w:rsidP="006838D8">
            <w:pPr>
              <w:jc w:val="center"/>
              <w:rPr>
                <w:rFonts w:ascii="宋体" w:hAnsi="宋体"/>
                <w:color w:val="000000" w:themeColor="text1"/>
                <w:szCs w:val="21"/>
              </w:rPr>
            </w:pPr>
          </w:p>
        </w:tc>
        <w:tc>
          <w:tcPr>
            <w:tcW w:w="3216" w:type="dxa"/>
            <w:vMerge/>
            <w:vAlign w:val="center"/>
          </w:tcPr>
          <w:p w14:paraId="09CD0C99" w14:textId="77777777" w:rsidR="00F078D2" w:rsidRPr="00A20993" w:rsidRDefault="00F078D2" w:rsidP="006838D8">
            <w:pPr>
              <w:jc w:val="center"/>
              <w:rPr>
                <w:rFonts w:ascii="宋体" w:hAnsi="宋体"/>
                <w:color w:val="000000" w:themeColor="text1"/>
                <w:szCs w:val="21"/>
              </w:rPr>
            </w:pPr>
          </w:p>
        </w:tc>
        <w:tc>
          <w:tcPr>
            <w:tcW w:w="1171" w:type="dxa"/>
            <w:vMerge/>
            <w:vAlign w:val="center"/>
          </w:tcPr>
          <w:p w14:paraId="1A68FC29" w14:textId="77777777" w:rsidR="00F078D2" w:rsidRPr="00A20993" w:rsidRDefault="00F078D2" w:rsidP="006838D8">
            <w:pPr>
              <w:jc w:val="center"/>
              <w:rPr>
                <w:rFonts w:ascii="宋体" w:hAnsi="宋体"/>
                <w:color w:val="000000" w:themeColor="text1"/>
                <w:szCs w:val="21"/>
              </w:rPr>
            </w:pPr>
          </w:p>
        </w:tc>
        <w:tc>
          <w:tcPr>
            <w:tcW w:w="1050" w:type="dxa"/>
            <w:vAlign w:val="center"/>
          </w:tcPr>
          <w:p w14:paraId="489E7BA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删除</w:t>
            </w:r>
          </w:p>
        </w:tc>
        <w:tc>
          <w:tcPr>
            <w:tcW w:w="1270" w:type="dxa"/>
            <w:vAlign w:val="center"/>
          </w:tcPr>
          <w:p w14:paraId="02FB59F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删除成功</w:t>
            </w:r>
          </w:p>
        </w:tc>
        <w:tc>
          <w:tcPr>
            <w:tcW w:w="1270" w:type="dxa"/>
            <w:vAlign w:val="center"/>
          </w:tcPr>
          <w:p w14:paraId="7FB72275"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398C3321" w14:textId="77777777" w:rsidTr="006838D8">
        <w:trPr>
          <w:jc w:val="center"/>
        </w:trPr>
        <w:tc>
          <w:tcPr>
            <w:tcW w:w="1083" w:type="dxa"/>
            <w:vMerge/>
            <w:vAlign w:val="center"/>
          </w:tcPr>
          <w:p w14:paraId="54CC3404" w14:textId="77777777" w:rsidR="00F078D2" w:rsidRPr="00A20993" w:rsidRDefault="00F078D2" w:rsidP="006838D8">
            <w:pPr>
              <w:jc w:val="center"/>
              <w:rPr>
                <w:rFonts w:ascii="宋体" w:hAnsi="宋体"/>
                <w:color w:val="000000" w:themeColor="text1"/>
                <w:szCs w:val="21"/>
              </w:rPr>
            </w:pPr>
          </w:p>
        </w:tc>
        <w:tc>
          <w:tcPr>
            <w:tcW w:w="3216" w:type="dxa"/>
            <w:vAlign w:val="center"/>
          </w:tcPr>
          <w:p w14:paraId="38F46528"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edit_member.html</w:t>
            </w:r>
          </w:p>
        </w:tc>
        <w:tc>
          <w:tcPr>
            <w:tcW w:w="1171" w:type="dxa"/>
            <w:vAlign w:val="center"/>
          </w:tcPr>
          <w:p w14:paraId="12D971F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编辑</w:t>
            </w:r>
          </w:p>
        </w:tc>
        <w:tc>
          <w:tcPr>
            <w:tcW w:w="1050" w:type="dxa"/>
            <w:vAlign w:val="center"/>
          </w:tcPr>
          <w:p w14:paraId="3AF6FB8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编辑</w:t>
            </w:r>
          </w:p>
        </w:tc>
        <w:tc>
          <w:tcPr>
            <w:tcW w:w="1270" w:type="dxa"/>
            <w:vAlign w:val="center"/>
          </w:tcPr>
          <w:p w14:paraId="301C7D9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编辑成功</w:t>
            </w:r>
          </w:p>
        </w:tc>
        <w:tc>
          <w:tcPr>
            <w:tcW w:w="1270" w:type="dxa"/>
            <w:vAlign w:val="center"/>
          </w:tcPr>
          <w:p w14:paraId="500A633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349E6F35" w14:textId="77777777" w:rsidTr="006838D8">
        <w:trPr>
          <w:jc w:val="center"/>
        </w:trPr>
        <w:tc>
          <w:tcPr>
            <w:tcW w:w="1083" w:type="dxa"/>
            <w:vMerge/>
            <w:vAlign w:val="center"/>
          </w:tcPr>
          <w:p w14:paraId="52925B25" w14:textId="77777777" w:rsidR="00F078D2" w:rsidRPr="00A20993" w:rsidRDefault="00F078D2" w:rsidP="006838D8">
            <w:pPr>
              <w:jc w:val="center"/>
              <w:rPr>
                <w:rFonts w:ascii="宋体" w:hAnsi="宋体"/>
                <w:color w:val="000000" w:themeColor="text1"/>
                <w:szCs w:val="21"/>
              </w:rPr>
            </w:pPr>
          </w:p>
        </w:tc>
        <w:tc>
          <w:tcPr>
            <w:tcW w:w="3216" w:type="dxa"/>
            <w:vAlign w:val="center"/>
          </w:tcPr>
          <w:p w14:paraId="53BF7255" w14:textId="4B8AAA96"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denied.html</w:t>
            </w:r>
          </w:p>
        </w:tc>
        <w:tc>
          <w:tcPr>
            <w:tcW w:w="1171" w:type="dxa"/>
            <w:vAlign w:val="center"/>
          </w:tcPr>
          <w:p w14:paraId="72920330" w14:textId="65311D85"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阻止非</w:t>
            </w:r>
            <w:r w:rsidR="00640E5F" w:rsidRPr="00A20993">
              <w:rPr>
                <w:rFonts w:ascii="宋体" w:hAnsi="宋体" w:hint="eastAsia"/>
                <w:color w:val="000000" w:themeColor="text1"/>
                <w:szCs w:val="21"/>
              </w:rPr>
              <w:t>班主任</w:t>
            </w:r>
            <w:r w:rsidRPr="00A20993">
              <w:rPr>
                <w:rFonts w:ascii="宋体" w:hAnsi="宋体" w:hint="eastAsia"/>
                <w:color w:val="000000" w:themeColor="text1"/>
                <w:szCs w:val="21"/>
              </w:rPr>
              <w:t>用户类型操作</w:t>
            </w:r>
          </w:p>
          <w:p w14:paraId="6691403F" w14:textId="77777777" w:rsidR="00F078D2" w:rsidRPr="00A20993" w:rsidRDefault="00F078D2" w:rsidP="006838D8">
            <w:pPr>
              <w:jc w:val="center"/>
              <w:rPr>
                <w:rFonts w:ascii="宋体" w:hAnsi="宋体"/>
                <w:color w:val="000000" w:themeColor="text1"/>
                <w:szCs w:val="21"/>
              </w:rPr>
            </w:pPr>
          </w:p>
        </w:tc>
        <w:tc>
          <w:tcPr>
            <w:tcW w:w="1050" w:type="dxa"/>
            <w:vAlign w:val="center"/>
          </w:tcPr>
          <w:p w14:paraId="6D5A9BC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lastRenderedPageBreak/>
              <w:t>提示</w:t>
            </w:r>
          </w:p>
        </w:tc>
        <w:tc>
          <w:tcPr>
            <w:tcW w:w="1270" w:type="dxa"/>
            <w:vAlign w:val="center"/>
          </w:tcPr>
          <w:p w14:paraId="481835C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提示无权限操作</w:t>
            </w:r>
          </w:p>
        </w:tc>
        <w:tc>
          <w:tcPr>
            <w:tcW w:w="1270" w:type="dxa"/>
            <w:vAlign w:val="center"/>
          </w:tcPr>
          <w:p w14:paraId="63D31A2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bl>
    <w:p w14:paraId="3D1D0A76" w14:textId="0A7B5BEC" w:rsidR="00F078D2" w:rsidRPr="00A20993" w:rsidRDefault="00F078D2" w:rsidP="00F078D2">
      <w:pPr>
        <w:spacing w:line="300" w:lineRule="auto"/>
        <w:ind w:firstLineChars="100" w:firstLine="240"/>
        <w:rPr>
          <w:rFonts w:ascii="宋体" w:hAnsi="宋体"/>
          <w:color w:val="000000" w:themeColor="text1"/>
          <w:sz w:val="24"/>
        </w:rPr>
      </w:pPr>
      <w:r w:rsidRPr="00A20993">
        <w:rPr>
          <w:rFonts w:ascii="宋体" w:hAnsi="宋体"/>
          <w:color w:val="000000" w:themeColor="text1"/>
          <w:sz w:val="24"/>
        </w:rPr>
        <w:t>：</w:t>
      </w:r>
    </w:p>
    <w:p w14:paraId="1E273247" w14:textId="4DF2A21E" w:rsidR="00F078D2" w:rsidRPr="00A20993" w:rsidRDefault="00F078D2" w:rsidP="00F078D2">
      <w:pPr>
        <w:jc w:val="center"/>
        <w:rPr>
          <w:rFonts w:ascii="黑体" w:eastAsia="黑体" w:hAnsi="黑体"/>
          <w:color w:val="000000" w:themeColor="text1"/>
          <w:szCs w:val="21"/>
        </w:rPr>
      </w:pPr>
      <w:r w:rsidRPr="00A20993">
        <w:rPr>
          <w:rFonts w:ascii="黑体" w:eastAsia="黑体" w:hAnsi="黑体"/>
          <w:color w:val="000000" w:themeColor="text1"/>
          <w:szCs w:val="21"/>
        </w:rPr>
        <w:t>表</w:t>
      </w:r>
      <w:r w:rsidR="006033AD" w:rsidRPr="00A20993">
        <w:rPr>
          <w:rFonts w:ascii="黑体" w:eastAsia="黑体" w:hAnsi="黑体"/>
          <w:color w:val="000000" w:themeColor="text1"/>
          <w:szCs w:val="21"/>
        </w:rPr>
        <w:t>6</w:t>
      </w:r>
      <w:r w:rsidRPr="00A20993">
        <w:rPr>
          <w:rFonts w:ascii="黑体" w:eastAsia="黑体" w:hAnsi="黑体"/>
          <w:color w:val="000000" w:themeColor="text1"/>
          <w:szCs w:val="21"/>
        </w:rPr>
        <w:t xml:space="preserve">-12 </w:t>
      </w:r>
      <w:r w:rsidRPr="00A20993">
        <w:rPr>
          <w:rFonts w:ascii="黑体" w:eastAsia="黑体" w:hAnsi="黑体" w:hint="eastAsia"/>
          <w:color w:val="000000" w:themeColor="text1"/>
          <w:szCs w:val="21"/>
        </w:rPr>
        <w:t>考勤分析统计模块</w:t>
      </w:r>
      <w:r w:rsidRPr="00A20993">
        <w:rPr>
          <w:rFonts w:ascii="黑体" w:eastAsia="黑体" w:hAnsi="黑体"/>
          <w:color w:val="000000" w:themeColor="text1"/>
          <w:szCs w:val="21"/>
        </w:rPr>
        <w:t>用例测试</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2"/>
        <w:gridCol w:w="2112"/>
        <w:gridCol w:w="1186"/>
        <w:gridCol w:w="1112"/>
        <w:gridCol w:w="1387"/>
        <w:gridCol w:w="1357"/>
      </w:tblGrid>
      <w:tr w:rsidR="00A20993" w:rsidRPr="00A20993" w14:paraId="61763AC8" w14:textId="77777777" w:rsidTr="006838D8">
        <w:trPr>
          <w:jc w:val="center"/>
        </w:trPr>
        <w:tc>
          <w:tcPr>
            <w:tcW w:w="1271" w:type="dxa"/>
            <w:tcBorders>
              <w:top w:val="single" w:sz="12" w:space="0" w:color="auto"/>
              <w:bottom w:val="single" w:sz="4" w:space="0" w:color="auto"/>
            </w:tcBorders>
            <w:vAlign w:val="center"/>
          </w:tcPr>
          <w:p w14:paraId="60C0865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测试单元</w:t>
            </w:r>
          </w:p>
        </w:tc>
        <w:tc>
          <w:tcPr>
            <w:tcW w:w="2268" w:type="dxa"/>
            <w:tcBorders>
              <w:top w:val="single" w:sz="12" w:space="0" w:color="auto"/>
              <w:bottom w:val="single" w:sz="4" w:space="0" w:color="auto"/>
            </w:tcBorders>
            <w:vAlign w:val="center"/>
          </w:tcPr>
          <w:p w14:paraId="54EF7CF1"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测试页面</w:t>
            </w:r>
          </w:p>
        </w:tc>
        <w:tc>
          <w:tcPr>
            <w:tcW w:w="1276" w:type="dxa"/>
            <w:tcBorders>
              <w:top w:val="single" w:sz="12" w:space="0" w:color="auto"/>
              <w:bottom w:val="single" w:sz="4" w:space="0" w:color="auto"/>
            </w:tcBorders>
            <w:vAlign w:val="center"/>
          </w:tcPr>
          <w:p w14:paraId="02991D9E"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包含功能</w:t>
            </w:r>
          </w:p>
        </w:tc>
        <w:tc>
          <w:tcPr>
            <w:tcW w:w="1225" w:type="dxa"/>
            <w:tcBorders>
              <w:top w:val="single" w:sz="12" w:space="0" w:color="auto"/>
              <w:bottom w:val="single" w:sz="4" w:space="0" w:color="auto"/>
            </w:tcBorders>
            <w:vAlign w:val="center"/>
          </w:tcPr>
          <w:p w14:paraId="4711F7B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点击</w:t>
            </w:r>
          </w:p>
        </w:tc>
        <w:tc>
          <w:tcPr>
            <w:tcW w:w="1510" w:type="dxa"/>
            <w:tcBorders>
              <w:top w:val="single" w:sz="12" w:space="0" w:color="auto"/>
              <w:bottom w:val="single" w:sz="4" w:space="0" w:color="auto"/>
            </w:tcBorders>
            <w:vAlign w:val="center"/>
          </w:tcPr>
          <w:p w14:paraId="1759D020"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网页响应</w:t>
            </w:r>
          </w:p>
        </w:tc>
        <w:tc>
          <w:tcPr>
            <w:tcW w:w="1510" w:type="dxa"/>
            <w:tcBorders>
              <w:top w:val="single" w:sz="12" w:space="0" w:color="auto"/>
              <w:bottom w:val="single" w:sz="4" w:space="0" w:color="auto"/>
            </w:tcBorders>
            <w:vAlign w:val="center"/>
          </w:tcPr>
          <w:p w14:paraId="6B922A8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是否达标</w:t>
            </w:r>
          </w:p>
        </w:tc>
      </w:tr>
      <w:tr w:rsidR="00A20993" w:rsidRPr="00A20993" w14:paraId="0FCB0DFD" w14:textId="77777777" w:rsidTr="006838D8">
        <w:trPr>
          <w:jc w:val="center"/>
        </w:trPr>
        <w:tc>
          <w:tcPr>
            <w:tcW w:w="1271" w:type="dxa"/>
            <w:vMerge w:val="restart"/>
            <w:tcBorders>
              <w:top w:val="single" w:sz="4" w:space="0" w:color="auto"/>
            </w:tcBorders>
            <w:vAlign w:val="center"/>
          </w:tcPr>
          <w:p w14:paraId="0FB9FE46"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注销登录</w:t>
            </w:r>
          </w:p>
        </w:tc>
        <w:tc>
          <w:tcPr>
            <w:tcW w:w="2268" w:type="dxa"/>
            <w:vMerge w:val="restart"/>
            <w:tcBorders>
              <w:top w:val="single" w:sz="4" w:space="0" w:color="auto"/>
            </w:tcBorders>
            <w:vAlign w:val="center"/>
          </w:tcPr>
          <w:p w14:paraId="6D5C8151" w14:textId="77777777" w:rsidR="00F078D2" w:rsidRPr="00A20993" w:rsidRDefault="00F078D2" w:rsidP="006838D8">
            <w:pPr>
              <w:jc w:val="center"/>
              <w:rPr>
                <w:rFonts w:ascii="宋体" w:hAnsi="宋体"/>
                <w:color w:val="000000" w:themeColor="text1"/>
                <w:szCs w:val="21"/>
              </w:rPr>
            </w:pPr>
            <w:r w:rsidRPr="00A20993">
              <w:rPr>
                <w:rFonts w:ascii="宋体" w:hAnsi="宋体"/>
                <w:color w:val="000000" w:themeColor="text1"/>
                <w:szCs w:val="21"/>
              </w:rPr>
              <w:t>base.html</w:t>
            </w:r>
          </w:p>
        </w:tc>
        <w:tc>
          <w:tcPr>
            <w:tcW w:w="1276" w:type="dxa"/>
            <w:vMerge w:val="restart"/>
            <w:tcBorders>
              <w:top w:val="single" w:sz="4" w:space="0" w:color="auto"/>
            </w:tcBorders>
            <w:vAlign w:val="center"/>
          </w:tcPr>
          <w:p w14:paraId="10DA01FB"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注销登录，提示确认或取消，1</w:t>
            </w:r>
            <w:r w:rsidRPr="00A20993">
              <w:rPr>
                <w:rFonts w:ascii="宋体" w:hAnsi="宋体"/>
                <w:color w:val="000000" w:themeColor="text1"/>
                <w:szCs w:val="21"/>
              </w:rPr>
              <w:t>0</w:t>
            </w:r>
            <w:r w:rsidRPr="00A20993">
              <w:rPr>
                <w:rFonts w:ascii="宋体" w:hAnsi="宋体" w:hint="eastAsia"/>
                <w:color w:val="000000" w:themeColor="text1"/>
                <w:szCs w:val="21"/>
              </w:rPr>
              <w:t>秒内无操作自动确认</w:t>
            </w:r>
          </w:p>
        </w:tc>
        <w:tc>
          <w:tcPr>
            <w:tcW w:w="1225" w:type="dxa"/>
            <w:tcBorders>
              <w:top w:val="single" w:sz="4" w:space="0" w:color="auto"/>
            </w:tcBorders>
            <w:vAlign w:val="center"/>
          </w:tcPr>
          <w:p w14:paraId="168AAFE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注销</w:t>
            </w:r>
          </w:p>
        </w:tc>
        <w:tc>
          <w:tcPr>
            <w:tcW w:w="1510" w:type="dxa"/>
            <w:tcBorders>
              <w:top w:val="single" w:sz="4" w:space="0" w:color="auto"/>
            </w:tcBorders>
            <w:vAlign w:val="center"/>
          </w:tcPr>
          <w:p w14:paraId="618B3A2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提示确认或取消，网页自动确认1</w:t>
            </w:r>
            <w:r w:rsidRPr="00A20993">
              <w:rPr>
                <w:rFonts w:ascii="宋体" w:hAnsi="宋体"/>
                <w:color w:val="000000" w:themeColor="text1"/>
                <w:szCs w:val="21"/>
              </w:rPr>
              <w:t>0</w:t>
            </w:r>
            <w:r w:rsidRPr="00A20993">
              <w:rPr>
                <w:rFonts w:ascii="宋体" w:hAnsi="宋体" w:hint="eastAsia"/>
                <w:color w:val="000000" w:themeColor="text1"/>
                <w:szCs w:val="21"/>
              </w:rPr>
              <w:t>秒倒计时</w:t>
            </w:r>
          </w:p>
        </w:tc>
        <w:tc>
          <w:tcPr>
            <w:tcW w:w="1510" w:type="dxa"/>
            <w:tcBorders>
              <w:top w:val="single" w:sz="4" w:space="0" w:color="auto"/>
            </w:tcBorders>
            <w:vAlign w:val="center"/>
          </w:tcPr>
          <w:p w14:paraId="35441449"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29CDA79C" w14:textId="77777777" w:rsidTr="006838D8">
        <w:trPr>
          <w:jc w:val="center"/>
        </w:trPr>
        <w:tc>
          <w:tcPr>
            <w:tcW w:w="1271" w:type="dxa"/>
            <w:vMerge/>
            <w:vAlign w:val="center"/>
          </w:tcPr>
          <w:p w14:paraId="7BE451BD"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0120ADA9"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5DB2D262"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303DD6F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确认</w:t>
            </w:r>
          </w:p>
        </w:tc>
        <w:tc>
          <w:tcPr>
            <w:tcW w:w="1510" w:type="dxa"/>
            <w:vAlign w:val="center"/>
          </w:tcPr>
          <w:p w14:paraId="4F6C8D1C"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退出登录，回到登录界面</w:t>
            </w:r>
          </w:p>
        </w:tc>
        <w:tc>
          <w:tcPr>
            <w:tcW w:w="1510" w:type="dxa"/>
            <w:vAlign w:val="center"/>
          </w:tcPr>
          <w:p w14:paraId="126E3AAD"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A20993" w:rsidRPr="00A20993" w14:paraId="4895D35C" w14:textId="77777777" w:rsidTr="006838D8">
        <w:trPr>
          <w:jc w:val="center"/>
        </w:trPr>
        <w:tc>
          <w:tcPr>
            <w:tcW w:w="1271" w:type="dxa"/>
            <w:vMerge/>
            <w:vAlign w:val="center"/>
          </w:tcPr>
          <w:p w14:paraId="51A3DE51"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1694B0AE"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614AC239"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0C09FBB2"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倒计时1</w:t>
            </w:r>
            <w:r w:rsidRPr="00A20993">
              <w:rPr>
                <w:rFonts w:ascii="宋体" w:hAnsi="宋体"/>
                <w:color w:val="000000" w:themeColor="text1"/>
                <w:szCs w:val="21"/>
              </w:rPr>
              <w:t>0</w:t>
            </w:r>
            <w:r w:rsidRPr="00A20993">
              <w:rPr>
                <w:rFonts w:ascii="宋体" w:hAnsi="宋体" w:hint="eastAsia"/>
                <w:color w:val="000000" w:themeColor="text1"/>
                <w:szCs w:val="21"/>
              </w:rPr>
              <w:t>秒未点击</w:t>
            </w:r>
          </w:p>
        </w:tc>
        <w:tc>
          <w:tcPr>
            <w:tcW w:w="1510" w:type="dxa"/>
            <w:vAlign w:val="center"/>
          </w:tcPr>
          <w:p w14:paraId="7609A038"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自动退出，回到登录界面</w:t>
            </w:r>
          </w:p>
        </w:tc>
        <w:tc>
          <w:tcPr>
            <w:tcW w:w="1510" w:type="dxa"/>
            <w:vAlign w:val="center"/>
          </w:tcPr>
          <w:p w14:paraId="6A548C43"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tc>
      </w:tr>
      <w:tr w:rsidR="00F078D2" w:rsidRPr="00A20993" w14:paraId="079F0BD7" w14:textId="77777777" w:rsidTr="006838D8">
        <w:trPr>
          <w:jc w:val="center"/>
        </w:trPr>
        <w:tc>
          <w:tcPr>
            <w:tcW w:w="1271" w:type="dxa"/>
            <w:vMerge/>
            <w:vAlign w:val="center"/>
          </w:tcPr>
          <w:p w14:paraId="36DA5547" w14:textId="77777777" w:rsidR="00F078D2" w:rsidRPr="00A20993" w:rsidRDefault="00F078D2" w:rsidP="006838D8">
            <w:pPr>
              <w:jc w:val="center"/>
              <w:rPr>
                <w:rFonts w:ascii="宋体" w:hAnsi="宋体"/>
                <w:color w:val="000000" w:themeColor="text1"/>
                <w:szCs w:val="21"/>
              </w:rPr>
            </w:pPr>
          </w:p>
        </w:tc>
        <w:tc>
          <w:tcPr>
            <w:tcW w:w="2268" w:type="dxa"/>
            <w:vMerge/>
            <w:vAlign w:val="center"/>
          </w:tcPr>
          <w:p w14:paraId="71064B00" w14:textId="77777777" w:rsidR="00F078D2" w:rsidRPr="00A20993" w:rsidRDefault="00F078D2" w:rsidP="006838D8">
            <w:pPr>
              <w:jc w:val="center"/>
              <w:rPr>
                <w:rFonts w:ascii="宋体" w:hAnsi="宋体"/>
                <w:color w:val="000000" w:themeColor="text1"/>
                <w:szCs w:val="21"/>
              </w:rPr>
            </w:pPr>
          </w:p>
        </w:tc>
        <w:tc>
          <w:tcPr>
            <w:tcW w:w="1276" w:type="dxa"/>
            <w:vMerge/>
            <w:vAlign w:val="center"/>
          </w:tcPr>
          <w:p w14:paraId="19782069" w14:textId="77777777" w:rsidR="00F078D2" w:rsidRPr="00A20993" w:rsidRDefault="00F078D2" w:rsidP="006838D8">
            <w:pPr>
              <w:jc w:val="center"/>
              <w:rPr>
                <w:rFonts w:ascii="宋体" w:hAnsi="宋体"/>
                <w:color w:val="000000" w:themeColor="text1"/>
                <w:szCs w:val="21"/>
              </w:rPr>
            </w:pPr>
          </w:p>
        </w:tc>
        <w:tc>
          <w:tcPr>
            <w:tcW w:w="1225" w:type="dxa"/>
            <w:vAlign w:val="center"/>
          </w:tcPr>
          <w:p w14:paraId="308014B7"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取消</w:t>
            </w:r>
          </w:p>
        </w:tc>
        <w:tc>
          <w:tcPr>
            <w:tcW w:w="1510" w:type="dxa"/>
            <w:vAlign w:val="center"/>
          </w:tcPr>
          <w:p w14:paraId="3CA78FA4"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返回提示框消失，取消退出</w:t>
            </w:r>
          </w:p>
          <w:p w14:paraId="033E5448" w14:textId="77777777" w:rsidR="00F078D2" w:rsidRPr="00A20993" w:rsidRDefault="00F078D2" w:rsidP="006838D8">
            <w:pPr>
              <w:jc w:val="center"/>
              <w:rPr>
                <w:rFonts w:ascii="宋体" w:hAnsi="宋体"/>
                <w:color w:val="000000" w:themeColor="text1"/>
                <w:szCs w:val="21"/>
              </w:rPr>
            </w:pPr>
          </w:p>
        </w:tc>
        <w:tc>
          <w:tcPr>
            <w:tcW w:w="1510" w:type="dxa"/>
            <w:vAlign w:val="center"/>
          </w:tcPr>
          <w:p w14:paraId="09340F7F" w14:textId="77777777" w:rsidR="00F078D2" w:rsidRPr="00A20993" w:rsidRDefault="00F078D2" w:rsidP="006838D8">
            <w:pPr>
              <w:jc w:val="center"/>
              <w:rPr>
                <w:rFonts w:ascii="宋体" w:hAnsi="宋体"/>
                <w:color w:val="000000" w:themeColor="text1"/>
                <w:szCs w:val="21"/>
              </w:rPr>
            </w:pPr>
            <w:r w:rsidRPr="00A20993">
              <w:rPr>
                <w:rFonts w:ascii="宋体" w:hAnsi="宋体" w:hint="eastAsia"/>
                <w:color w:val="000000" w:themeColor="text1"/>
                <w:szCs w:val="21"/>
              </w:rPr>
              <w:t>是</w:t>
            </w:r>
          </w:p>
          <w:p w14:paraId="2D433D9A" w14:textId="77777777" w:rsidR="00F078D2" w:rsidRPr="00A20993" w:rsidRDefault="00F078D2" w:rsidP="006838D8">
            <w:pPr>
              <w:jc w:val="center"/>
              <w:rPr>
                <w:rFonts w:ascii="宋体" w:hAnsi="宋体"/>
                <w:color w:val="000000" w:themeColor="text1"/>
                <w:szCs w:val="21"/>
              </w:rPr>
            </w:pPr>
          </w:p>
        </w:tc>
      </w:tr>
    </w:tbl>
    <w:p w14:paraId="1B873377" w14:textId="77777777" w:rsidR="00F078D2" w:rsidRPr="00A20993" w:rsidRDefault="00F078D2">
      <w:pPr>
        <w:pStyle w:val="21"/>
        <w:rPr>
          <w:color w:val="000000" w:themeColor="text1"/>
        </w:rPr>
      </w:pPr>
    </w:p>
    <w:p w14:paraId="4BDD799F" w14:textId="77777777" w:rsidR="00F719B9" w:rsidRPr="00A20993" w:rsidRDefault="00000000">
      <w:pPr>
        <w:pStyle w:val="11"/>
        <w:ind w:firstLineChars="0" w:firstLine="0"/>
        <w:rPr>
          <w:rFonts w:hint="default"/>
          <w:color w:val="000000" w:themeColor="text1"/>
        </w:rPr>
      </w:pPr>
      <w:bookmarkStart w:id="194" w:name="_Toc9406"/>
      <w:bookmarkStart w:id="195" w:name="_Toc161943473"/>
      <w:r w:rsidRPr="00A20993">
        <w:rPr>
          <w:color w:val="000000" w:themeColor="text1"/>
        </w:rPr>
        <w:t>6.3</w:t>
      </w:r>
      <w:r w:rsidRPr="00A20993">
        <w:rPr>
          <w:rFonts w:hint="default"/>
          <w:color w:val="000000" w:themeColor="text1"/>
        </w:rPr>
        <w:t xml:space="preserve"> </w:t>
      </w:r>
      <w:r w:rsidRPr="00A20993">
        <w:rPr>
          <w:color w:val="000000" w:themeColor="text1"/>
        </w:rPr>
        <w:t>系统的测试结果</w:t>
      </w:r>
      <w:bookmarkEnd w:id="194"/>
      <w:bookmarkEnd w:id="195"/>
    </w:p>
    <w:p w14:paraId="2D058776" w14:textId="0B587D08" w:rsidR="007F40B8" w:rsidRPr="00A20993" w:rsidRDefault="00000000" w:rsidP="007F40B8">
      <w:pPr>
        <w:pStyle w:val="21"/>
        <w:rPr>
          <w:color w:val="000000" w:themeColor="text1"/>
        </w:rPr>
      </w:pPr>
      <w:r w:rsidRPr="00A20993">
        <w:rPr>
          <w:color w:val="000000" w:themeColor="text1"/>
        </w:rPr>
        <w:t>通过对</w:t>
      </w:r>
      <w:r w:rsidR="00D5371A" w:rsidRPr="00A20993">
        <w:rPr>
          <w:rFonts w:hint="eastAsia"/>
          <w:color w:val="000000" w:themeColor="text1"/>
        </w:rPr>
        <w:t>家校通</w:t>
      </w:r>
      <w:r w:rsidRPr="00A20993">
        <w:rPr>
          <w:color w:val="000000" w:themeColor="text1"/>
        </w:rPr>
        <w:t>的</w:t>
      </w:r>
      <w:r w:rsidR="00E310CD" w:rsidRPr="00A20993">
        <w:rPr>
          <w:rFonts w:hint="eastAsia"/>
          <w:color w:val="000000" w:themeColor="text1"/>
        </w:rPr>
        <w:t>单元测试</w:t>
      </w:r>
      <w:r w:rsidRPr="00A20993">
        <w:rPr>
          <w:color w:val="000000" w:themeColor="text1"/>
        </w:rPr>
        <w:t>，发现</w:t>
      </w:r>
      <w:bookmarkStart w:id="196" w:name="_Toc12991"/>
      <w:r w:rsidR="007F40B8" w:rsidRPr="00A20993">
        <w:rPr>
          <w:rFonts w:hint="eastAsia"/>
          <w:color w:val="000000" w:themeColor="text1"/>
        </w:rPr>
        <w:t>无任何功能性问题，</w:t>
      </w:r>
      <w:del w:id="197" w:author="t Y" w:date="2024-03-20T10:57:00Z">
        <w:r w:rsidR="007F40B8" w:rsidRPr="00A20993" w:rsidDel="00666244">
          <w:rPr>
            <w:rFonts w:hint="eastAsia"/>
            <w:color w:val="000000" w:themeColor="text1"/>
          </w:rPr>
          <w:delText>经过对</w:delText>
        </w:r>
        <w:r w:rsidR="00D5371A" w:rsidRPr="00A20993" w:rsidDel="00666244">
          <w:rPr>
            <w:rFonts w:hint="eastAsia"/>
            <w:color w:val="000000" w:themeColor="text1"/>
          </w:rPr>
          <w:delText>家校通</w:delText>
        </w:r>
        <w:r w:rsidR="007F40B8" w:rsidRPr="00A20993" w:rsidDel="00666244">
          <w:rPr>
            <w:rFonts w:hint="eastAsia"/>
            <w:color w:val="000000" w:themeColor="text1"/>
          </w:rPr>
          <w:delText>的全面测试，</w:delText>
        </w:r>
      </w:del>
      <w:r w:rsidR="007F40B8" w:rsidRPr="00A20993">
        <w:rPr>
          <w:rFonts w:hint="eastAsia"/>
          <w:color w:val="000000" w:themeColor="text1"/>
        </w:rPr>
        <w:t xml:space="preserve">以下是测试结果总结： </w:t>
      </w:r>
    </w:p>
    <w:p w14:paraId="21BC9798" w14:textId="6F1128E4" w:rsidR="007F40B8" w:rsidRPr="00A20993" w:rsidRDefault="007F40B8" w:rsidP="007F40B8">
      <w:pPr>
        <w:pStyle w:val="21"/>
        <w:rPr>
          <w:color w:val="000000" w:themeColor="text1"/>
        </w:rPr>
      </w:pPr>
      <w:r w:rsidRPr="00A20993">
        <w:rPr>
          <w:rFonts w:hint="eastAsia"/>
          <w:color w:val="000000" w:themeColor="text1"/>
        </w:rPr>
        <w:t xml:space="preserve">1. 注册功能：注册功能正常，用户可以成功注册新账号。 </w:t>
      </w:r>
    </w:p>
    <w:p w14:paraId="21BF0545" w14:textId="415F4C6C" w:rsidR="007F40B8" w:rsidRPr="00A20993" w:rsidRDefault="007F40B8" w:rsidP="007F40B8">
      <w:pPr>
        <w:pStyle w:val="21"/>
        <w:rPr>
          <w:color w:val="000000" w:themeColor="text1"/>
        </w:rPr>
      </w:pPr>
      <w:r w:rsidRPr="00A20993">
        <w:rPr>
          <w:rFonts w:hint="eastAsia"/>
          <w:color w:val="000000" w:themeColor="text1"/>
        </w:rPr>
        <w:t xml:space="preserve">2. 登录功能：登录功能正常，用户可以使用正确的凭据成功登录系统。 </w:t>
      </w:r>
    </w:p>
    <w:p w14:paraId="2300A31F" w14:textId="27E90FAE" w:rsidR="007F40B8" w:rsidRPr="00A20993" w:rsidRDefault="007F40B8" w:rsidP="007F40B8">
      <w:pPr>
        <w:pStyle w:val="21"/>
        <w:rPr>
          <w:color w:val="000000" w:themeColor="text1"/>
        </w:rPr>
      </w:pPr>
      <w:r w:rsidRPr="00A20993">
        <w:rPr>
          <w:rFonts w:hint="eastAsia"/>
          <w:color w:val="000000" w:themeColor="text1"/>
        </w:rPr>
        <w:t xml:space="preserve">3. 签到功能：签到功能正常，用户可以进行签到操作，并记录签到状态。 </w:t>
      </w:r>
    </w:p>
    <w:p w14:paraId="16C15BCA" w14:textId="514C2D73" w:rsidR="007F40B8" w:rsidRPr="00A20993" w:rsidRDefault="007F40B8" w:rsidP="007F40B8">
      <w:pPr>
        <w:pStyle w:val="21"/>
        <w:rPr>
          <w:color w:val="000000" w:themeColor="text1"/>
        </w:rPr>
      </w:pPr>
      <w:r w:rsidRPr="00A20993">
        <w:rPr>
          <w:rFonts w:hint="eastAsia"/>
          <w:color w:val="000000" w:themeColor="text1"/>
        </w:rPr>
        <w:t xml:space="preserve">4. 考勤统计功能：考勤统计功能正常，系统能够准确统计用户的考勤情况。 </w:t>
      </w:r>
    </w:p>
    <w:p w14:paraId="5E376D7B" w14:textId="125F17C8" w:rsidR="007F40B8" w:rsidRPr="00A20993" w:rsidRDefault="007F40B8" w:rsidP="007F40B8">
      <w:pPr>
        <w:pStyle w:val="21"/>
        <w:rPr>
          <w:color w:val="000000" w:themeColor="text1"/>
        </w:rPr>
      </w:pPr>
      <w:r w:rsidRPr="00A20993">
        <w:rPr>
          <w:rFonts w:hint="eastAsia"/>
          <w:color w:val="000000" w:themeColor="text1"/>
        </w:rPr>
        <w:t xml:space="preserve">5. 通知栏功能：通知栏功能正常，用户可以收到系统发布的通知。 </w:t>
      </w:r>
    </w:p>
    <w:p w14:paraId="52A17E0C" w14:textId="487A4711" w:rsidR="007F40B8" w:rsidRPr="00A20993" w:rsidRDefault="007F40B8" w:rsidP="007F40B8">
      <w:pPr>
        <w:pStyle w:val="21"/>
        <w:rPr>
          <w:color w:val="000000" w:themeColor="text1"/>
        </w:rPr>
      </w:pPr>
      <w:r w:rsidRPr="00A20993">
        <w:rPr>
          <w:rFonts w:hint="eastAsia"/>
          <w:color w:val="000000" w:themeColor="text1"/>
        </w:rPr>
        <w:t>6. 通知管理功能：通知管理功能正常，</w:t>
      </w:r>
      <w:r w:rsidR="00640E5F" w:rsidRPr="00A20993">
        <w:rPr>
          <w:rFonts w:hint="eastAsia"/>
          <w:color w:val="000000" w:themeColor="text1"/>
        </w:rPr>
        <w:t>班主任</w:t>
      </w:r>
      <w:r w:rsidRPr="00A20993">
        <w:rPr>
          <w:rFonts w:hint="eastAsia"/>
          <w:color w:val="000000" w:themeColor="text1"/>
        </w:rPr>
        <w:t xml:space="preserve">可以发布通知。 </w:t>
      </w:r>
    </w:p>
    <w:p w14:paraId="3C382B88" w14:textId="6019796B" w:rsidR="007F40B8" w:rsidRPr="00A20993" w:rsidRDefault="007F40B8" w:rsidP="007F40B8">
      <w:pPr>
        <w:pStyle w:val="21"/>
        <w:rPr>
          <w:color w:val="000000" w:themeColor="text1"/>
        </w:rPr>
      </w:pPr>
      <w:r w:rsidRPr="00A20993">
        <w:rPr>
          <w:rFonts w:hint="eastAsia"/>
          <w:color w:val="000000" w:themeColor="text1"/>
        </w:rPr>
        <w:t>7. 考核管理功能：考核管理功能正常，</w:t>
      </w:r>
      <w:r w:rsidR="00640E5F" w:rsidRPr="00A20993">
        <w:rPr>
          <w:rFonts w:hint="eastAsia"/>
          <w:color w:val="000000" w:themeColor="text1"/>
        </w:rPr>
        <w:t>班主任</w:t>
      </w:r>
      <w:r w:rsidRPr="00A20993">
        <w:rPr>
          <w:rFonts w:hint="eastAsia"/>
          <w:color w:val="000000" w:themeColor="text1"/>
        </w:rPr>
        <w:t xml:space="preserve">可以创建和管理考核内容。 </w:t>
      </w:r>
    </w:p>
    <w:p w14:paraId="3902DD39" w14:textId="7E9FE02F" w:rsidR="007F40B8" w:rsidRPr="00A20993" w:rsidRDefault="007F40B8" w:rsidP="007F40B8">
      <w:pPr>
        <w:pStyle w:val="21"/>
        <w:rPr>
          <w:color w:val="000000" w:themeColor="text1"/>
        </w:rPr>
      </w:pPr>
      <w:r w:rsidRPr="00A20993">
        <w:rPr>
          <w:rFonts w:hint="eastAsia"/>
          <w:color w:val="000000" w:themeColor="text1"/>
        </w:rPr>
        <w:t xml:space="preserve">8. 考核评定记录功能：考核评定记录功能正常，系统能够显示用户的考核评定结果。 </w:t>
      </w:r>
    </w:p>
    <w:p w14:paraId="6338B93E" w14:textId="6747E35C" w:rsidR="007F40B8" w:rsidRPr="00A20993" w:rsidRDefault="007F40B8" w:rsidP="007F40B8">
      <w:pPr>
        <w:pStyle w:val="21"/>
        <w:rPr>
          <w:color w:val="000000" w:themeColor="text1"/>
        </w:rPr>
      </w:pPr>
      <w:r w:rsidRPr="00A20993">
        <w:rPr>
          <w:rFonts w:hint="eastAsia"/>
          <w:color w:val="000000" w:themeColor="text1"/>
        </w:rPr>
        <w:t xml:space="preserve">9. 事项功能：事项功能正常，用户可以发布事项。 </w:t>
      </w:r>
    </w:p>
    <w:p w14:paraId="0F1CC29A" w14:textId="47E32EA7" w:rsidR="007F40B8" w:rsidRPr="00A20993" w:rsidRDefault="007F40B8" w:rsidP="007F40B8">
      <w:pPr>
        <w:pStyle w:val="21"/>
        <w:rPr>
          <w:color w:val="000000" w:themeColor="text1"/>
        </w:rPr>
      </w:pPr>
      <w:r w:rsidRPr="00A20993">
        <w:rPr>
          <w:rFonts w:hint="eastAsia"/>
          <w:color w:val="000000" w:themeColor="text1"/>
        </w:rPr>
        <w:t>10. 班级管理功能：班级管理功能正常，</w:t>
      </w:r>
      <w:r w:rsidR="00640E5F" w:rsidRPr="00A20993">
        <w:rPr>
          <w:rFonts w:hint="eastAsia"/>
          <w:color w:val="000000" w:themeColor="text1"/>
        </w:rPr>
        <w:t>班主任</w:t>
      </w:r>
      <w:r w:rsidRPr="00A20993">
        <w:rPr>
          <w:rFonts w:hint="eastAsia"/>
          <w:color w:val="000000" w:themeColor="text1"/>
        </w:rPr>
        <w:t xml:space="preserve">可以管理班级信息。 </w:t>
      </w:r>
    </w:p>
    <w:p w14:paraId="1CF343BA" w14:textId="10E2A8A6" w:rsidR="007F40B8" w:rsidRPr="00A20993" w:rsidRDefault="007F40B8" w:rsidP="00F12FC3">
      <w:pPr>
        <w:pStyle w:val="21"/>
        <w:rPr>
          <w:color w:val="000000" w:themeColor="text1"/>
        </w:rPr>
      </w:pPr>
      <w:r w:rsidRPr="00A20993">
        <w:rPr>
          <w:rFonts w:hint="eastAsia"/>
          <w:color w:val="000000" w:themeColor="text1"/>
        </w:rPr>
        <w:t>11. 成员管理功能：成员管理功能正常，</w:t>
      </w:r>
      <w:r w:rsidR="00640E5F" w:rsidRPr="00A20993">
        <w:rPr>
          <w:rFonts w:hint="eastAsia"/>
          <w:color w:val="000000" w:themeColor="text1"/>
        </w:rPr>
        <w:t>班主任</w:t>
      </w:r>
      <w:r w:rsidRPr="00A20993">
        <w:rPr>
          <w:rFonts w:hint="eastAsia"/>
          <w:color w:val="000000" w:themeColor="text1"/>
        </w:rPr>
        <w:t xml:space="preserve">可以管理班级成员的信息。 </w:t>
      </w:r>
    </w:p>
    <w:p w14:paraId="50F51D76" w14:textId="5D0AC362" w:rsidR="007F40B8" w:rsidRPr="00A20993" w:rsidRDefault="007F40B8" w:rsidP="007F40B8">
      <w:pPr>
        <w:pStyle w:val="21"/>
        <w:rPr>
          <w:color w:val="000000" w:themeColor="text1"/>
        </w:rPr>
        <w:sectPr w:rsidR="007F40B8" w:rsidRPr="00A20993" w:rsidSect="00427980">
          <w:headerReference w:type="default" r:id="rId52"/>
          <w:pgSz w:w="11906" w:h="16838"/>
          <w:pgMar w:top="1440" w:right="1800" w:bottom="1440" w:left="1800" w:header="851" w:footer="992" w:gutter="0"/>
          <w:cols w:space="425"/>
          <w:docGrid w:type="lines" w:linePitch="312"/>
        </w:sectPr>
      </w:pPr>
      <w:r w:rsidRPr="00A20993">
        <w:rPr>
          <w:rFonts w:hint="eastAsia"/>
          <w:color w:val="000000" w:themeColor="text1"/>
        </w:rPr>
        <w:t>综上所述，</w:t>
      </w:r>
      <w:r w:rsidR="00D5371A" w:rsidRPr="00A20993">
        <w:rPr>
          <w:rFonts w:hint="eastAsia"/>
          <w:color w:val="000000" w:themeColor="text1"/>
        </w:rPr>
        <w:t>家校通</w:t>
      </w:r>
      <w:r w:rsidRPr="00A20993">
        <w:rPr>
          <w:rFonts w:hint="eastAsia"/>
          <w:color w:val="000000" w:themeColor="text1"/>
        </w:rPr>
        <w:t>的各项功能经过测试均正常运行。</w:t>
      </w:r>
    </w:p>
    <w:p w14:paraId="07B3E087" w14:textId="66780D5C" w:rsidR="00F719B9" w:rsidRPr="00A20993" w:rsidRDefault="007F40B8">
      <w:pPr>
        <w:pStyle w:val="10"/>
        <w:spacing w:line="25" w:lineRule="atLeast"/>
        <w:jc w:val="center"/>
        <w:rPr>
          <w:rFonts w:ascii="黑体" w:eastAsia="黑体" w:hAnsi="黑体"/>
          <w:color w:val="000000" w:themeColor="text1"/>
          <w:sz w:val="32"/>
          <w:szCs w:val="32"/>
        </w:rPr>
      </w:pPr>
      <w:bookmarkStart w:id="198" w:name="_Toc161943474"/>
      <w:bookmarkEnd w:id="196"/>
      <w:r w:rsidRPr="00A20993">
        <w:rPr>
          <w:rFonts w:ascii="黑体" w:eastAsia="黑体" w:hAnsi="黑体" w:hint="eastAsia"/>
          <w:color w:val="000000" w:themeColor="text1"/>
          <w:sz w:val="32"/>
          <w:szCs w:val="32"/>
        </w:rPr>
        <w:lastRenderedPageBreak/>
        <w:t>结论</w:t>
      </w:r>
      <w:bookmarkEnd w:id="198"/>
    </w:p>
    <w:p w14:paraId="1AB94694" w14:textId="77777777" w:rsidR="00F719B9" w:rsidRPr="00A20993" w:rsidRDefault="00F719B9">
      <w:pPr>
        <w:pStyle w:val="21"/>
        <w:rPr>
          <w:color w:val="000000" w:themeColor="text1"/>
        </w:rPr>
      </w:pPr>
    </w:p>
    <w:p w14:paraId="467CE5EF" w14:textId="131B01D0" w:rsidR="00F078D2" w:rsidRPr="00A20993" w:rsidRDefault="00F078D2" w:rsidP="00F078D2">
      <w:pPr>
        <w:pStyle w:val="21"/>
        <w:rPr>
          <w:color w:val="000000" w:themeColor="text1"/>
        </w:rPr>
      </w:pPr>
      <w:bookmarkStart w:id="199" w:name="_Toc25649"/>
      <w:r w:rsidRPr="00A20993">
        <w:rPr>
          <w:rFonts w:hint="eastAsia"/>
          <w:color w:val="000000" w:themeColor="text1"/>
        </w:rPr>
        <w:t>本论文旨在设计和实现一个基于Django的</w:t>
      </w:r>
      <w:r w:rsidR="00D5371A" w:rsidRPr="00A20993">
        <w:rPr>
          <w:rFonts w:hint="eastAsia"/>
          <w:color w:val="000000" w:themeColor="text1"/>
        </w:rPr>
        <w:t>家校通</w:t>
      </w:r>
      <w:r w:rsidRPr="00A20993">
        <w:rPr>
          <w:rFonts w:hint="eastAsia"/>
          <w:color w:val="000000" w:themeColor="text1"/>
        </w:rPr>
        <w:t>，通过使用Django框架</w:t>
      </w:r>
      <w:r w:rsidR="00E06F79" w:rsidRPr="00A20993">
        <w:rPr>
          <w:rFonts w:hint="eastAsia"/>
          <w:color w:val="000000" w:themeColor="text1"/>
        </w:rPr>
        <w:t>作为后端</w:t>
      </w:r>
      <w:r w:rsidRPr="00A20993">
        <w:rPr>
          <w:rFonts w:hint="eastAsia"/>
          <w:color w:val="000000" w:themeColor="text1"/>
        </w:rPr>
        <w:t>，</w:t>
      </w:r>
      <w:r w:rsidR="00E06F79" w:rsidRPr="00A20993">
        <w:rPr>
          <w:rFonts w:hint="eastAsia"/>
          <w:color w:val="000000" w:themeColor="text1"/>
        </w:rPr>
        <w:t>用Boostrap框架作前端，Sqlite作为数据库，为</w:t>
      </w:r>
      <w:r w:rsidRPr="00A20993">
        <w:rPr>
          <w:rFonts w:hint="eastAsia"/>
          <w:color w:val="000000" w:themeColor="text1"/>
        </w:rPr>
        <w:t>我成功地构建了一个功能丰富、易于使用</w:t>
      </w:r>
      <w:r w:rsidR="00E06F79" w:rsidRPr="00A20993">
        <w:rPr>
          <w:rFonts w:hint="eastAsia"/>
          <w:color w:val="000000" w:themeColor="text1"/>
        </w:rPr>
        <w:t>、美观</w:t>
      </w:r>
      <w:r w:rsidRPr="00A20993">
        <w:rPr>
          <w:rFonts w:hint="eastAsia"/>
          <w:color w:val="000000" w:themeColor="text1"/>
        </w:rPr>
        <w:t>的</w:t>
      </w:r>
      <w:r w:rsidR="00E06F79" w:rsidRPr="00A20993">
        <w:rPr>
          <w:rFonts w:hint="eastAsia"/>
          <w:color w:val="000000" w:themeColor="text1"/>
        </w:rPr>
        <w:t>家校通系统</w:t>
      </w:r>
      <w:r w:rsidRPr="00A20993">
        <w:rPr>
          <w:rFonts w:hint="eastAsia"/>
          <w:color w:val="000000" w:themeColor="text1"/>
        </w:rPr>
        <w:t>，为</w:t>
      </w:r>
      <w:r w:rsidR="00FB679F" w:rsidRPr="00A20993">
        <w:rPr>
          <w:rFonts w:hint="eastAsia"/>
          <w:color w:val="000000" w:themeColor="text1"/>
        </w:rPr>
        <w:t>家庭用户</w:t>
      </w:r>
      <w:r w:rsidR="00E06F79" w:rsidRPr="00A20993">
        <w:rPr>
          <w:rFonts w:hint="eastAsia"/>
          <w:color w:val="000000" w:themeColor="text1"/>
        </w:rPr>
        <w:t>提供了丰富的功能，为</w:t>
      </w:r>
      <w:r w:rsidR="00640E5F" w:rsidRPr="00A20993">
        <w:rPr>
          <w:rFonts w:hint="eastAsia"/>
          <w:color w:val="000000" w:themeColor="text1"/>
        </w:rPr>
        <w:t>班主任</w:t>
      </w:r>
      <w:r w:rsidRPr="00A20993">
        <w:rPr>
          <w:rFonts w:hint="eastAsia"/>
          <w:color w:val="000000" w:themeColor="text1"/>
        </w:rPr>
        <w:t>提供了各种</w:t>
      </w:r>
      <w:r w:rsidR="00E06F79" w:rsidRPr="00A20993">
        <w:rPr>
          <w:rFonts w:hint="eastAsia"/>
          <w:color w:val="000000" w:themeColor="text1"/>
        </w:rPr>
        <w:t>交流</w:t>
      </w:r>
      <w:r w:rsidRPr="00A20993">
        <w:rPr>
          <w:rFonts w:hint="eastAsia"/>
          <w:color w:val="000000" w:themeColor="text1"/>
        </w:rPr>
        <w:t>和管理工具。</w:t>
      </w:r>
    </w:p>
    <w:p w14:paraId="408DDF69" w14:textId="035AE52A" w:rsidR="00F078D2" w:rsidRPr="00A20993" w:rsidRDefault="00F078D2" w:rsidP="00F078D2">
      <w:pPr>
        <w:pStyle w:val="21"/>
        <w:rPr>
          <w:color w:val="000000" w:themeColor="text1"/>
        </w:rPr>
      </w:pPr>
      <w:r w:rsidRPr="00A20993">
        <w:rPr>
          <w:rFonts w:hint="eastAsia"/>
          <w:color w:val="000000" w:themeColor="text1"/>
        </w:rPr>
        <w:t>通过本研究，</w:t>
      </w:r>
      <w:r w:rsidR="003C79DA" w:rsidRPr="00A20993">
        <w:rPr>
          <w:rFonts w:hint="eastAsia"/>
          <w:color w:val="000000" w:themeColor="text1"/>
        </w:rPr>
        <w:t>我</w:t>
      </w:r>
      <w:r w:rsidRPr="00A20993">
        <w:rPr>
          <w:rFonts w:hint="eastAsia"/>
          <w:color w:val="000000" w:themeColor="text1"/>
        </w:rPr>
        <w:t>验证了使用Django框架构建</w:t>
      </w:r>
      <w:r w:rsidR="00D5371A" w:rsidRPr="00A20993">
        <w:rPr>
          <w:rFonts w:hint="eastAsia"/>
          <w:color w:val="000000" w:themeColor="text1"/>
        </w:rPr>
        <w:t>家校通</w:t>
      </w:r>
      <w:r w:rsidRPr="00A20993">
        <w:rPr>
          <w:rFonts w:hint="eastAsia"/>
          <w:color w:val="000000" w:themeColor="text1"/>
        </w:rPr>
        <w:t>的可行性和优势。Django框架提供了一种快速、高效的方式来构建Web应用程序，并具有强大的安全性和可扩展性，非常适合</w:t>
      </w:r>
      <w:r w:rsidR="003C79DA" w:rsidRPr="00A20993">
        <w:rPr>
          <w:rFonts w:hint="eastAsia"/>
          <w:color w:val="000000" w:themeColor="text1"/>
        </w:rPr>
        <w:t>我</w:t>
      </w:r>
      <w:r w:rsidRPr="00A20993">
        <w:rPr>
          <w:rFonts w:hint="eastAsia"/>
          <w:color w:val="000000" w:themeColor="text1"/>
        </w:rPr>
        <w:t>的</w:t>
      </w:r>
      <w:r w:rsidR="00D5371A" w:rsidRPr="00A20993">
        <w:rPr>
          <w:rFonts w:hint="eastAsia"/>
          <w:color w:val="000000" w:themeColor="text1"/>
        </w:rPr>
        <w:t>家校通</w:t>
      </w:r>
      <w:r w:rsidRPr="00A20993">
        <w:rPr>
          <w:rFonts w:hint="eastAsia"/>
          <w:color w:val="000000" w:themeColor="text1"/>
        </w:rPr>
        <w:t>的需求。</w:t>
      </w:r>
    </w:p>
    <w:p w14:paraId="1DC093F7" w14:textId="54C22CBE" w:rsidR="00F078D2" w:rsidRPr="00A20993" w:rsidRDefault="00F078D2" w:rsidP="00F078D2">
      <w:pPr>
        <w:pStyle w:val="21"/>
        <w:rPr>
          <w:color w:val="000000" w:themeColor="text1"/>
        </w:rPr>
      </w:pPr>
      <w:r w:rsidRPr="00A20993">
        <w:rPr>
          <w:rFonts w:hint="eastAsia"/>
          <w:color w:val="000000" w:themeColor="text1"/>
        </w:rPr>
        <w:t>在设计和实现过程中，我充分利用了Django框架提供的功能和特性，如模型、视图、模板和表单等。</w:t>
      </w:r>
      <w:r w:rsidR="003C79DA" w:rsidRPr="00A20993">
        <w:rPr>
          <w:rFonts w:hint="eastAsia"/>
          <w:color w:val="000000" w:themeColor="text1"/>
        </w:rPr>
        <w:t>我</w:t>
      </w:r>
      <w:r w:rsidRPr="00A20993">
        <w:rPr>
          <w:rFonts w:hint="eastAsia"/>
          <w:color w:val="000000" w:themeColor="text1"/>
        </w:rPr>
        <w:t>采用了良好的软件工程实践，如模块化设计、代码重用和测试驱动开发，确保平台的可靠性和可维护性。</w:t>
      </w:r>
      <w:r w:rsidR="003C79DA" w:rsidRPr="00A20993">
        <w:rPr>
          <w:rFonts w:ascii="Segoe UI" w:hAnsi="Segoe UI" w:cs="Segoe UI"/>
          <w:color w:val="000000" w:themeColor="text1"/>
          <w:shd w:val="clear" w:color="auto" w:fill="FFFFFF"/>
        </w:rPr>
        <w:t>我</w:t>
      </w:r>
      <w:r w:rsidR="003C79DA" w:rsidRPr="00A20993">
        <w:rPr>
          <w:rFonts w:ascii="Segoe UI" w:hAnsi="Segoe UI" w:cs="Segoe UI" w:hint="eastAsia"/>
          <w:color w:val="000000" w:themeColor="text1"/>
          <w:shd w:val="clear" w:color="auto" w:fill="FFFFFF"/>
        </w:rPr>
        <w:t>也</w:t>
      </w:r>
      <w:r w:rsidR="003C79DA" w:rsidRPr="00A20993">
        <w:rPr>
          <w:rFonts w:ascii="Segoe UI" w:hAnsi="Segoe UI" w:cs="Segoe UI"/>
          <w:color w:val="000000" w:themeColor="text1"/>
          <w:shd w:val="clear" w:color="auto" w:fill="FFFFFF"/>
        </w:rPr>
        <w:t>充分利用了</w:t>
      </w:r>
      <w:r w:rsidR="003C79DA" w:rsidRPr="00A20993">
        <w:rPr>
          <w:rFonts w:cs="Segoe UI"/>
          <w:color w:val="000000" w:themeColor="text1"/>
          <w:shd w:val="clear" w:color="auto" w:fill="FFFFFF"/>
        </w:rPr>
        <w:t>Bootstrap</w:t>
      </w:r>
      <w:r w:rsidR="003C79DA" w:rsidRPr="00A20993">
        <w:rPr>
          <w:rFonts w:ascii="Segoe UI" w:hAnsi="Segoe UI" w:cs="Segoe UI"/>
          <w:color w:val="000000" w:themeColor="text1"/>
          <w:shd w:val="clear" w:color="auto" w:fill="FFFFFF"/>
        </w:rPr>
        <w:t>框架提供的功能和特性，如响应式设计、组件库和网格系统等。我采用了良好的前端开发实践，如组件化设计、样式重用和响应式布局，确保页面的一致性和易维护性</w:t>
      </w:r>
      <w:r w:rsidR="003C79DA" w:rsidRPr="00A20993">
        <w:rPr>
          <w:rFonts w:ascii="Segoe UI" w:hAnsi="Segoe UI" w:cs="Segoe UI" w:hint="eastAsia"/>
          <w:color w:val="000000" w:themeColor="text1"/>
          <w:shd w:val="clear" w:color="auto" w:fill="FFFFFF"/>
        </w:rPr>
        <w:t>。</w:t>
      </w:r>
      <w:r w:rsidR="003C79DA" w:rsidRPr="00A20993">
        <w:rPr>
          <w:rFonts w:ascii="Segoe UI" w:hAnsi="Segoe UI" w:cs="Segoe UI"/>
          <w:color w:val="000000" w:themeColor="text1"/>
          <w:shd w:val="clear" w:color="auto" w:fill="FFFFFF"/>
        </w:rPr>
        <w:t>在设计和实现中，我充分发挥了</w:t>
      </w:r>
      <w:r w:rsidR="003C79DA" w:rsidRPr="00A20993">
        <w:rPr>
          <w:rFonts w:cs="Segoe UI"/>
          <w:color w:val="000000" w:themeColor="text1"/>
          <w:shd w:val="clear" w:color="auto" w:fill="FFFFFF"/>
        </w:rPr>
        <w:t>SQLite</w:t>
      </w:r>
      <w:r w:rsidR="003C79DA" w:rsidRPr="00A20993">
        <w:rPr>
          <w:rFonts w:ascii="Segoe UI" w:hAnsi="Segoe UI" w:cs="Segoe UI"/>
          <w:color w:val="000000" w:themeColor="text1"/>
          <w:shd w:val="clear" w:color="auto" w:fill="FFFFFF"/>
        </w:rPr>
        <w:t>数据库的轻量级、零配置和跨平台等特性。我遵循了规范化的数据模型设计，通过使用约束，我确保了数据的完整性和一致性，从而保证了系统的稳定性和可靠性</w:t>
      </w:r>
    </w:p>
    <w:p w14:paraId="7FF935E1" w14:textId="73150781" w:rsidR="00F078D2" w:rsidRPr="00A20993" w:rsidRDefault="00F078D2" w:rsidP="003B56C9">
      <w:pPr>
        <w:pStyle w:val="21"/>
        <w:rPr>
          <w:color w:val="000000" w:themeColor="text1"/>
        </w:rPr>
      </w:pPr>
      <w:r w:rsidRPr="00A20993">
        <w:rPr>
          <w:rFonts w:hint="eastAsia"/>
          <w:color w:val="000000" w:themeColor="text1"/>
        </w:rPr>
        <w:t>通过平台的功能和设计，</w:t>
      </w:r>
      <w:r w:rsidR="003C79DA" w:rsidRPr="00A20993">
        <w:rPr>
          <w:rFonts w:hint="eastAsia"/>
          <w:color w:val="000000" w:themeColor="text1"/>
        </w:rPr>
        <w:t>我</w:t>
      </w:r>
      <w:r w:rsidRPr="00A20993">
        <w:rPr>
          <w:rFonts w:hint="eastAsia"/>
          <w:color w:val="000000" w:themeColor="text1"/>
        </w:rPr>
        <w:t>提供了</w:t>
      </w:r>
      <w:r w:rsidR="00FB679F" w:rsidRPr="00A20993">
        <w:rPr>
          <w:rFonts w:hint="eastAsia"/>
          <w:color w:val="000000" w:themeColor="text1"/>
        </w:rPr>
        <w:t>家庭用户</w:t>
      </w:r>
      <w:r w:rsidRPr="00A20993">
        <w:rPr>
          <w:rFonts w:hint="eastAsia"/>
          <w:color w:val="000000" w:themeColor="text1"/>
        </w:rPr>
        <w:t>注册和登录</w:t>
      </w:r>
      <w:r w:rsidR="003B56C9" w:rsidRPr="00A20993">
        <w:rPr>
          <w:rFonts w:hint="eastAsia"/>
          <w:color w:val="000000" w:themeColor="text1"/>
        </w:rPr>
        <w:t>；</w:t>
      </w:r>
      <w:r w:rsidRPr="00A20993">
        <w:rPr>
          <w:rFonts w:hint="eastAsia"/>
          <w:color w:val="000000" w:themeColor="text1"/>
        </w:rPr>
        <w:t>签到</w:t>
      </w:r>
      <w:r w:rsidR="00E06F79" w:rsidRPr="00A20993">
        <w:rPr>
          <w:rFonts w:hint="eastAsia"/>
          <w:color w:val="000000" w:themeColor="text1"/>
        </w:rPr>
        <w:t>、签退</w:t>
      </w:r>
      <w:r w:rsidR="003B56C9" w:rsidRPr="00A20993">
        <w:rPr>
          <w:rFonts w:hint="eastAsia"/>
          <w:color w:val="000000" w:themeColor="text1"/>
        </w:rPr>
        <w:t>方便为班主任掌握学生的上学、放学到家时间，初步了解孩子的离校安全情况。家庭用户还可以查看班级发布的通知，参与事项讨论，查看家庭用户中学生的成绩等功能。为为班主任班主任</w:t>
      </w:r>
      <w:r w:rsidRPr="00A20993">
        <w:rPr>
          <w:rFonts w:hint="eastAsia"/>
          <w:color w:val="000000" w:themeColor="text1"/>
        </w:rPr>
        <w:t>考勤统计</w:t>
      </w:r>
      <w:r w:rsidR="003B56C9" w:rsidRPr="00A20993">
        <w:rPr>
          <w:rFonts w:hint="eastAsia"/>
          <w:color w:val="000000" w:themeColor="text1"/>
        </w:rPr>
        <w:t>，柱状图的展示出学生的出勤情况。班主任可以</w:t>
      </w:r>
      <w:r w:rsidRPr="00A20993">
        <w:rPr>
          <w:rFonts w:hint="eastAsia"/>
          <w:color w:val="000000" w:themeColor="text1"/>
        </w:rPr>
        <w:t>通知发布</w:t>
      </w:r>
      <w:r w:rsidR="003B56C9" w:rsidRPr="00A20993">
        <w:rPr>
          <w:rFonts w:hint="eastAsia"/>
          <w:color w:val="000000" w:themeColor="text1"/>
        </w:rPr>
        <w:t>，参与</w:t>
      </w:r>
      <w:r w:rsidRPr="00A20993">
        <w:rPr>
          <w:rFonts w:hint="eastAsia"/>
          <w:color w:val="000000" w:themeColor="text1"/>
        </w:rPr>
        <w:t>事项讨论</w:t>
      </w:r>
      <w:r w:rsidR="003B56C9" w:rsidRPr="00A20993">
        <w:rPr>
          <w:rFonts w:hint="eastAsia"/>
          <w:color w:val="000000" w:themeColor="text1"/>
        </w:rPr>
        <w:t>与同学交流</w:t>
      </w:r>
      <w:r w:rsidRPr="00A20993">
        <w:rPr>
          <w:rFonts w:hint="eastAsia"/>
          <w:color w:val="000000" w:themeColor="text1"/>
        </w:rPr>
        <w:t>和管理</w:t>
      </w:r>
      <w:r w:rsidR="003B56C9" w:rsidRPr="00A20993">
        <w:rPr>
          <w:rFonts w:hint="eastAsia"/>
          <w:color w:val="000000" w:themeColor="text1"/>
        </w:rPr>
        <w:t>。我为班主任</w:t>
      </w:r>
      <w:r w:rsidRPr="00A20993">
        <w:rPr>
          <w:rFonts w:hint="eastAsia"/>
          <w:color w:val="000000" w:themeColor="text1"/>
        </w:rPr>
        <w:t>考核任务发布</w:t>
      </w:r>
      <w:r w:rsidR="003B56C9" w:rsidRPr="00A20993">
        <w:rPr>
          <w:rFonts w:hint="eastAsia"/>
          <w:color w:val="000000" w:themeColor="text1"/>
        </w:rPr>
        <w:t>，比如考试</w:t>
      </w:r>
      <w:r w:rsidRPr="00A20993">
        <w:rPr>
          <w:rFonts w:hint="eastAsia"/>
          <w:color w:val="000000" w:themeColor="text1"/>
        </w:rPr>
        <w:t>和</w:t>
      </w:r>
      <w:r w:rsidR="003B56C9" w:rsidRPr="00A20993">
        <w:rPr>
          <w:rFonts w:hint="eastAsia"/>
          <w:color w:val="000000" w:themeColor="text1"/>
        </w:rPr>
        <w:t>考试分数的</w:t>
      </w:r>
      <w:r w:rsidR="00233D7A" w:rsidRPr="00A20993">
        <w:rPr>
          <w:rFonts w:hint="eastAsia"/>
          <w:color w:val="000000" w:themeColor="text1"/>
        </w:rPr>
        <w:t>登记</w:t>
      </w:r>
      <w:r w:rsidRPr="00A20993">
        <w:rPr>
          <w:rFonts w:hint="eastAsia"/>
          <w:color w:val="000000" w:themeColor="text1"/>
        </w:rPr>
        <w:t>、</w:t>
      </w:r>
      <w:r w:rsidR="00233D7A" w:rsidRPr="00A20993">
        <w:rPr>
          <w:rFonts w:hint="eastAsia"/>
          <w:color w:val="000000" w:themeColor="text1"/>
        </w:rPr>
        <w:t>管理</w:t>
      </w:r>
      <w:r w:rsidRPr="00A20993">
        <w:rPr>
          <w:rFonts w:hint="eastAsia"/>
          <w:color w:val="000000" w:themeColor="text1"/>
        </w:rPr>
        <w:t>班级和成员管理等一系列功能。这些功能旨在提高班级内的信息共享、</w:t>
      </w:r>
      <w:r w:rsidR="00233D7A" w:rsidRPr="00A20993">
        <w:rPr>
          <w:rFonts w:hint="eastAsia"/>
          <w:color w:val="000000" w:themeColor="text1"/>
        </w:rPr>
        <w:t>方便交流、</w:t>
      </w:r>
      <w:r w:rsidRPr="00A20993">
        <w:rPr>
          <w:rFonts w:hint="eastAsia"/>
          <w:color w:val="000000" w:themeColor="text1"/>
        </w:rPr>
        <w:t>协作效率和学习管理，促进</w:t>
      </w:r>
      <w:r w:rsidR="00FB679F" w:rsidRPr="00A20993">
        <w:rPr>
          <w:rFonts w:hint="eastAsia"/>
          <w:color w:val="000000" w:themeColor="text1"/>
        </w:rPr>
        <w:t>家庭用户</w:t>
      </w:r>
      <w:r w:rsidRPr="00A20993">
        <w:rPr>
          <w:rFonts w:hint="eastAsia"/>
          <w:color w:val="000000" w:themeColor="text1"/>
        </w:rPr>
        <w:t>的参与和成长</w:t>
      </w:r>
      <w:r w:rsidR="00233D7A" w:rsidRPr="00A20993">
        <w:rPr>
          <w:rFonts w:hint="eastAsia"/>
          <w:color w:val="000000" w:themeColor="text1"/>
        </w:rPr>
        <w:t>，方便班主任用户的管理、及时发布消息，为所有用户提供所有历史成绩的查看等等功能</w:t>
      </w:r>
    </w:p>
    <w:p w14:paraId="621354A8" w14:textId="44E79190" w:rsidR="00F078D2" w:rsidRPr="00A20993" w:rsidRDefault="003C79DA" w:rsidP="00F078D2">
      <w:pPr>
        <w:pStyle w:val="21"/>
        <w:rPr>
          <w:color w:val="000000" w:themeColor="text1"/>
        </w:rPr>
      </w:pPr>
      <w:r w:rsidRPr="00A20993">
        <w:rPr>
          <w:rFonts w:ascii="Segoe UI" w:hAnsi="Segoe UI" w:cs="Segoe UI"/>
          <w:color w:val="000000" w:themeColor="text1"/>
          <w:shd w:val="clear" w:color="auto" w:fill="FFFFFF"/>
        </w:rPr>
        <w:t>家校通的实际应用具有</w:t>
      </w:r>
      <w:r w:rsidRPr="00A20993">
        <w:rPr>
          <w:rFonts w:ascii="Segoe UI" w:hAnsi="Segoe UI" w:cs="Segoe UI" w:hint="eastAsia"/>
          <w:color w:val="000000" w:themeColor="text1"/>
          <w:shd w:val="clear" w:color="auto" w:fill="FFFFFF"/>
        </w:rPr>
        <w:t>重要意</w:t>
      </w:r>
      <w:r w:rsidRPr="00A20993">
        <w:rPr>
          <w:rFonts w:ascii="Segoe UI" w:hAnsi="Segoe UI" w:cs="Segoe UI"/>
          <w:color w:val="000000" w:themeColor="text1"/>
          <w:shd w:val="clear" w:color="auto" w:fill="FFFFFF"/>
        </w:rPr>
        <w:t>义。它可以提供一个集中的平台</w:t>
      </w:r>
      <w:r w:rsidRPr="00A20993">
        <w:rPr>
          <w:rFonts w:ascii="Segoe UI" w:hAnsi="Segoe UI" w:cs="Segoe UI" w:hint="eastAsia"/>
          <w:color w:val="000000" w:themeColor="text1"/>
          <w:shd w:val="clear" w:color="auto" w:fill="FFFFFF"/>
        </w:rPr>
        <w:t>。</w:t>
      </w:r>
      <w:r w:rsidRPr="00A20993">
        <w:rPr>
          <w:rFonts w:ascii="Segoe UI" w:hAnsi="Segoe UI" w:cs="Segoe UI"/>
          <w:color w:val="000000" w:themeColor="text1"/>
          <w:shd w:val="clear" w:color="auto" w:fill="FFFFFF"/>
        </w:rPr>
        <w:t>通过平台的功能，家庭用户可以更方便地参与讨论、和查看成绩，班主任可以更好地管理家庭用户的学习任务和评估家庭用户的表现。这将有助于提高班级的整体学习效果和家庭用户的学习动力。</w:t>
      </w:r>
      <w:r w:rsidR="003B56C9" w:rsidRPr="00A20993">
        <w:rPr>
          <w:rFonts w:ascii="Segoe UI" w:hAnsi="Segoe UI" w:cs="Segoe UI"/>
          <w:color w:val="000000" w:themeColor="text1"/>
          <w:shd w:val="clear" w:color="auto" w:fill="FFFFFF"/>
        </w:rPr>
        <w:t>我对前端搜索进行了优化，数据搜索不再经过后端调用数据再显示出搜索的内容，而是根据前端技术直接在显示的元素查找，提高了响应速度，减小对服务器的负担。</w:t>
      </w:r>
      <w:r w:rsidRPr="00A20993">
        <w:rPr>
          <w:rFonts w:ascii="Segoe UI" w:hAnsi="Segoe UI" w:cs="Segoe UI"/>
          <w:color w:val="000000" w:themeColor="text1"/>
          <w:shd w:val="clear" w:color="auto" w:fill="FFFFFF"/>
        </w:rPr>
        <w:t>然而，本研究还存在一些局限性</w:t>
      </w:r>
      <w:r w:rsidR="003B56C9" w:rsidRPr="00A20993">
        <w:rPr>
          <w:rFonts w:ascii="Segoe UI" w:hAnsi="Segoe UI" w:cs="Segoe UI" w:hint="eastAsia"/>
          <w:color w:val="000000" w:themeColor="text1"/>
          <w:shd w:val="clear" w:color="auto" w:fill="FFFFFF"/>
        </w:rPr>
        <w:t>，</w:t>
      </w:r>
      <w:r w:rsidRPr="00A20993">
        <w:rPr>
          <w:rFonts w:ascii="Segoe UI" w:hAnsi="Segoe UI" w:cs="Segoe UI"/>
          <w:color w:val="000000" w:themeColor="text1"/>
          <w:shd w:val="clear" w:color="auto" w:fill="FFFFFF"/>
        </w:rPr>
        <w:t>可以通过用户调研和反馈收集更多的需求和改进建议，不断优化平台的功能和用户体验。家校</w:t>
      </w:r>
      <w:r w:rsidRPr="00A20993">
        <w:rPr>
          <w:rFonts w:ascii="Segoe UI" w:hAnsi="Segoe UI" w:cs="Segoe UI"/>
          <w:color w:val="000000" w:themeColor="text1"/>
          <w:shd w:val="clear" w:color="auto" w:fill="FFFFFF"/>
        </w:rPr>
        <w:lastRenderedPageBreak/>
        <w:t>通目前数据库设计只能用于一个学校，未来将考虑支持多个学校。家校通未来还将支持成绩由</w:t>
      </w:r>
      <w:r w:rsidRPr="00A20993">
        <w:rPr>
          <w:rFonts w:ascii="Segoe UI" w:hAnsi="Segoe UI" w:cs="Segoe UI"/>
          <w:color w:val="000000" w:themeColor="text1"/>
          <w:shd w:val="clear" w:color="auto" w:fill="FFFFFF"/>
        </w:rPr>
        <w:t xml:space="preserve"> Excel </w:t>
      </w:r>
      <w:r w:rsidRPr="00A20993">
        <w:rPr>
          <w:rFonts w:ascii="Segoe UI" w:hAnsi="Segoe UI" w:cs="Segoe UI"/>
          <w:color w:val="000000" w:themeColor="text1"/>
          <w:shd w:val="clear" w:color="auto" w:fill="FFFFFF"/>
        </w:rPr>
        <w:t>文件导入</w:t>
      </w:r>
      <w:r w:rsidR="003B56C9" w:rsidRPr="00A20993">
        <w:rPr>
          <w:rFonts w:ascii="Segoe UI" w:hAnsi="Segoe UI" w:cs="Segoe UI" w:hint="eastAsia"/>
          <w:color w:val="000000" w:themeColor="text1"/>
          <w:shd w:val="clear" w:color="auto" w:fill="FFFFFF"/>
        </w:rPr>
        <w:t>，手机短信通知。</w:t>
      </w:r>
      <w:r w:rsidR="00F078D2" w:rsidRPr="00A20993">
        <w:rPr>
          <w:rFonts w:hint="eastAsia"/>
          <w:color w:val="000000" w:themeColor="text1"/>
        </w:rPr>
        <w:t>基于Django的</w:t>
      </w:r>
      <w:r w:rsidR="00D5371A" w:rsidRPr="00A20993">
        <w:rPr>
          <w:rFonts w:hint="eastAsia"/>
          <w:color w:val="000000" w:themeColor="text1"/>
        </w:rPr>
        <w:t>家校通</w:t>
      </w:r>
      <w:r w:rsidR="00F078D2" w:rsidRPr="00A20993">
        <w:rPr>
          <w:rFonts w:hint="eastAsia"/>
          <w:color w:val="000000" w:themeColor="text1"/>
        </w:rPr>
        <w:t>为</w:t>
      </w:r>
      <w:r w:rsidR="004E6EED" w:rsidRPr="00A20993">
        <w:rPr>
          <w:rFonts w:hint="eastAsia"/>
          <w:color w:val="000000" w:themeColor="text1"/>
        </w:rPr>
        <w:t>家庭用户</w:t>
      </w:r>
      <w:r w:rsidR="00F078D2" w:rsidRPr="00A20993">
        <w:rPr>
          <w:rFonts w:hint="eastAsia"/>
          <w:color w:val="000000" w:themeColor="text1"/>
        </w:rPr>
        <w:t>和</w:t>
      </w:r>
      <w:r w:rsidR="00640E5F" w:rsidRPr="00A20993">
        <w:rPr>
          <w:rFonts w:hint="eastAsia"/>
          <w:color w:val="000000" w:themeColor="text1"/>
        </w:rPr>
        <w:t>班主任</w:t>
      </w:r>
      <w:r w:rsidR="00F078D2" w:rsidRPr="00A20993">
        <w:rPr>
          <w:rFonts w:hint="eastAsia"/>
          <w:color w:val="000000" w:themeColor="text1"/>
        </w:rPr>
        <w:t>提供了一个强大的工具，促进了</w:t>
      </w:r>
      <w:r w:rsidR="004E6EED" w:rsidRPr="00A20993">
        <w:rPr>
          <w:rFonts w:hint="eastAsia"/>
          <w:color w:val="000000" w:themeColor="text1"/>
        </w:rPr>
        <w:t>家庭和</w:t>
      </w:r>
      <w:r w:rsidR="00F078D2" w:rsidRPr="00A20993">
        <w:rPr>
          <w:rFonts w:hint="eastAsia"/>
          <w:color w:val="000000" w:themeColor="text1"/>
        </w:rPr>
        <w:t>班级内的信息共享、协作效率和学习管理。它具有广泛的应用前景和发展潜力，有助于提高班级的整体学习效果和</w:t>
      </w:r>
      <w:r w:rsidR="004E6EED" w:rsidRPr="00A20993">
        <w:rPr>
          <w:rFonts w:hint="eastAsia"/>
          <w:color w:val="000000" w:themeColor="text1"/>
        </w:rPr>
        <w:t>家庭用户</w:t>
      </w:r>
      <w:r w:rsidR="00F078D2" w:rsidRPr="00A20993">
        <w:rPr>
          <w:rFonts w:hint="eastAsia"/>
          <w:color w:val="000000" w:themeColor="text1"/>
        </w:rPr>
        <w:t>的学习动力。</w:t>
      </w:r>
    </w:p>
    <w:p w14:paraId="03A0F8EE" w14:textId="4B99292B" w:rsidR="00F078D2" w:rsidRPr="00A20993" w:rsidRDefault="00F078D2" w:rsidP="00E44821">
      <w:pPr>
        <w:pStyle w:val="21"/>
        <w:rPr>
          <w:color w:val="000000" w:themeColor="text1"/>
        </w:rPr>
        <w:sectPr w:rsidR="00F078D2" w:rsidRPr="00A20993" w:rsidSect="00427980">
          <w:headerReference w:type="default" r:id="rId53"/>
          <w:pgSz w:w="11906" w:h="16838"/>
          <w:pgMar w:top="1440" w:right="1800" w:bottom="1440" w:left="1800" w:header="851" w:footer="992" w:gutter="0"/>
          <w:cols w:space="425"/>
          <w:docGrid w:type="lines" w:linePitch="312"/>
        </w:sectPr>
      </w:pPr>
    </w:p>
    <w:p w14:paraId="517A76E9" w14:textId="77777777" w:rsidR="00F719B9" w:rsidRPr="00A20993" w:rsidRDefault="00000000">
      <w:pPr>
        <w:pStyle w:val="10"/>
        <w:spacing w:line="25" w:lineRule="atLeast"/>
        <w:jc w:val="center"/>
        <w:rPr>
          <w:color w:val="000000" w:themeColor="text1"/>
          <w:sz w:val="28"/>
          <w:szCs w:val="28"/>
        </w:rPr>
      </w:pPr>
      <w:bookmarkStart w:id="200" w:name="_Toc161943475"/>
      <w:r w:rsidRPr="00A20993">
        <w:rPr>
          <w:rFonts w:ascii="黑体" w:eastAsia="黑体" w:hAnsi="黑体" w:cs="黑体" w:hint="eastAsia"/>
          <w:color w:val="000000" w:themeColor="text1"/>
          <w:sz w:val="28"/>
          <w:szCs w:val="28"/>
        </w:rPr>
        <w:lastRenderedPageBreak/>
        <w:t>致</w:t>
      </w:r>
      <w:r w:rsidRPr="00A20993">
        <w:rPr>
          <w:rFonts w:ascii="黑体" w:eastAsia="黑体" w:hAnsi="黑体" w:cs="黑体"/>
          <w:color w:val="000000" w:themeColor="text1"/>
          <w:sz w:val="28"/>
          <w:szCs w:val="28"/>
        </w:rPr>
        <w:t xml:space="preserve">  </w:t>
      </w:r>
      <w:r w:rsidRPr="00A20993">
        <w:rPr>
          <w:rFonts w:ascii="黑体" w:eastAsia="黑体" w:hAnsi="黑体" w:cs="黑体" w:hint="eastAsia"/>
          <w:color w:val="000000" w:themeColor="text1"/>
          <w:sz w:val="28"/>
          <w:szCs w:val="28"/>
        </w:rPr>
        <w:t>谢</w:t>
      </w:r>
      <w:bookmarkEnd w:id="199"/>
      <w:bookmarkEnd w:id="200"/>
    </w:p>
    <w:p w14:paraId="23CE4EFA" w14:textId="77777777" w:rsidR="007D596B" w:rsidRPr="00A20993" w:rsidRDefault="007D596B" w:rsidP="00F078D2">
      <w:pPr>
        <w:pStyle w:val="4"/>
        <w:rPr>
          <w:rFonts w:hint="default"/>
          <w:color w:val="000000" w:themeColor="text1"/>
          <w:sz w:val="21"/>
          <w:szCs w:val="21"/>
        </w:rPr>
      </w:pPr>
    </w:p>
    <w:p w14:paraId="10DB88A9" w14:textId="5E317292" w:rsidR="00F078D2" w:rsidRPr="00A20993" w:rsidRDefault="00F078D2" w:rsidP="00F078D2">
      <w:pPr>
        <w:pStyle w:val="4"/>
        <w:rPr>
          <w:rFonts w:hint="default"/>
          <w:color w:val="000000" w:themeColor="text1"/>
          <w:sz w:val="21"/>
          <w:szCs w:val="21"/>
        </w:rPr>
      </w:pPr>
      <w:r w:rsidRPr="00A20993">
        <w:rPr>
          <w:color w:val="000000" w:themeColor="text1"/>
          <w:sz w:val="21"/>
          <w:szCs w:val="21"/>
        </w:rPr>
        <w:t>在完成这篇</w:t>
      </w:r>
      <w:r w:rsidR="00D5371A" w:rsidRPr="00A20993">
        <w:rPr>
          <w:color w:val="000000" w:themeColor="text1"/>
          <w:sz w:val="21"/>
          <w:szCs w:val="21"/>
        </w:rPr>
        <w:t>家校通</w:t>
      </w:r>
      <w:r w:rsidRPr="00A20993">
        <w:rPr>
          <w:color w:val="000000" w:themeColor="text1"/>
          <w:sz w:val="21"/>
          <w:szCs w:val="21"/>
        </w:rPr>
        <w:t>论文的过程中，我想向许多人表达我最深切的感激之情。他们的支持、鼓励和帮助是我能够顺利完成这项研究工作的重要动力和资源。</w:t>
      </w:r>
    </w:p>
    <w:p w14:paraId="51166B46" w14:textId="3476F29A" w:rsidR="00F078D2" w:rsidRPr="00A20993" w:rsidRDefault="00F078D2" w:rsidP="00F078D2">
      <w:pPr>
        <w:pStyle w:val="4"/>
        <w:rPr>
          <w:rFonts w:hint="default"/>
          <w:color w:val="000000" w:themeColor="text1"/>
          <w:sz w:val="21"/>
          <w:szCs w:val="21"/>
        </w:rPr>
      </w:pPr>
      <w:r w:rsidRPr="00A20993">
        <w:rPr>
          <w:color w:val="000000" w:themeColor="text1"/>
          <w:sz w:val="21"/>
          <w:szCs w:val="21"/>
        </w:rPr>
        <w:t>首先，我要衷心感谢我的指导</w:t>
      </w:r>
      <w:r w:rsidR="00186540" w:rsidRPr="00A20993">
        <w:rPr>
          <w:color w:val="000000" w:themeColor="text1"/>
          <w:sz w:val="21"/>
          <w:szCs w:val="21"/>
        </w:rPr>
        <w:t>老师</w:t>
      </w:r>
      <w:r w:rsidRPr="00A20993">
        <w:rPr>
          <w:color w:val="000000" w:themeColor="text1"/>
          <w:sz w:val="21"/>
          <w:szCs w:val="21"/>
        </w:rPr>
        <w:t>。他在整个研究过程中给予了我无私的指导和悉心的关怀。他的专业知识、丰富经验和深入见解对我的研究起到了至关重要的推动作用。他耐心地解答我的问题，引导我思考问题的深层次，帮助我克服困难和挑战。在每次讨论和指导中，他们给予我宝贵的建议和指引，使我能够不断提高和完善我的研究。没有他们的指导和支持，我无法完成这篇论文。</w:t>
      </w:r>
    </w:p>
    <w:p w14:paraId="641E38E4" w14:textId="34B3F941" w:rsidR="00F078D2" w:rsidRPr="00A20993" w:rsidRDefault="00F078D2" w:rsidP="00F078D2">
      <w:pPr>
        <w:pStyle w:val="4"/>
        <w:rPr>
          <w:rFonts w:hint="default"/>
          <w:color w:val="000000" w:themeColor="text1"/>
          <w:sz w:val="21"/>
          <w:szCs w:val="21"/>
        </w:rPr>
      </w:pPr>
      <w:r w:rsidRPr="00A20993">
        <w:rPr>
          <w:color w:val="000000" w:themeColor="text1"/>
          <w:sz w:val="21"/>
          <w:szCs w:val="21"/>
        </w:rPr>
        <w:t>其次，我要感谢我的同学们，特别是那些与我一同参与研究的同学们。</w:t>
      </w:r>
      <w:r w:rsidR="003C79DA" w:rsidRPr="00A20993">
        <w:rPr>
          <w:color w:val="000000" w:themeColor="text1"/>
          <w:sz w:val="21"/>
          <w:szCs w:val="21"/>
        </w:rPr>
        <w:t>我</w:t>
      </w:r>
      <w:r w:rsidRPr="00A20993">
        <w:rPr>
          <w:color w:val="000000" w:themeColor="text1"/>
          <w:sz w:val="21"/>
          <w:szCs w:val="21"/>
        </w:rPr>
        <w:t>共同努力、协作和交流，相互启发和督促，共同追求卓越。在研究过程中，</w:t>
      </w:r>
      <w:r w:rsidR="003C79DA" w:rsidRPr="00A20993">
        <w:rPr>
          <w:color w:val="000000" w:themeColor="text1"/>
          <w:sz w:val="21"/>
          <w:szCs w:val="21"/>
        </w:rPr>
        <w:t>我</w:t>
      </w:r>
      <w:r w:rsidRPr="00A20993">
        <w:rPr>
          <w:color w:val="000000" w:themeColor="text1"/>
          <w:sz w:val="21"/>
          <w:szCs w:val="21"/>
        </w:rPr>
        <w:t>一起面对挑战，共同解决问题，共享知识和经验。他们的智慧、勇气和友谊使我感到无比幸运和骄傲。</w:t>
      </w:r>
      <w:r w:rsidR="003C79DA" w:rsidRPr="00A20993">
        <w:rPr>
          <w:color w:val="000000" w:themeColor="text1"/>
          <w:sz w:val="21"/>
          <w:szCs w:val="21"/>
        </w:rPr>
        <w:t>我</w:t>
      </w:r>
      <w:r w:rsidRPr="00A20993">
        <w:rPr>
          <w:color w:val="000000" w:themeColor="text1"/>
          <w:sz w:val="21"/>
          <w:szCs w:val="21"/>
        </w:rPr>
        <w:t>互相支持和鼓励，共同成长，形成了一种深厚的团队精神。</w:t>
      </w:r>
    </w:p>
    <w:p w14:paraId="76796235" w14:textId="5A2C0E59" w:rsidR="00F078D2" w:rsidRPr="00A20993" w:rsidRDefault="00F078D2" w:rsidP="00F078D2">
      <w:pPr>
        <w:pStyle w:val="4"/>
        <w:rPr>
          <w:rFonts w:hint="default"/>
          <w:color w:val="000000" w:themeColor="text1"/>
          <w:sz w:val="21"/>
          <w:szCs w:val="21"/>
        </w:rPr>
      </w:pPr>
      <w:r w:rsidRPr="00A20993">
        <w:rPr>
          <w:color w:val="000000" w:themeColor="text1"/>
          <w:sz w:val="21"/>
          <w:szCs w:val="21"/>
        </w:rPr>
        <w:t>此外，我要感谢那些愿意接受我的访谈和调研的学生</w:t>
      </w:r>
      <w:r w:rsidR="00186540" w:rsidRPr="00A20993">
        <w:rPr>
          <w:color w:val="000000" w:themeColor="text1"/>
          <w:sz w:val="21"/>
          <w:szCs w:val="21"/>
        </w:rPr>
        <w:t>们</w:t>
      </w:r>
      <w:r w:rsidRPr="00A20993">
        <w:rPr>
          <w:color w:val="000000" w:themeColor="text1"/>
          <w:sz w:val="21"/>
          <w:szCs w:val="21"/>
        </w:rPr>
        <w:t>和</w:t>
      </w:r>
      <w:r w:rsidR="00640E5F" w:rsidRPr="00A20993">
        <w:rPr>
          <w:color w:val="000000" w:themeColor="text1"/>
          <w:sz w:val="21"/>
          <w:szCs w:val="21"/>
        </w:rPr>
        <w:t>班主任</w:t>
      </w:r>
      <w:r w:rsidR="00186540" w:rsidRPr="00A20993">
        <w:rPr>
          <w:color w:val="000000" w:themeColor="text1"/>
          <w:sz w:val="21"/>
          <w:szCs w:val="21"/>
        </w:rPr>
        <w:t>们</w:t>
      </w:r>
      <w:r w:rsidRPr="00A20993">
        <w:rPr>
          <w:color w:val="000000" w:themeColor="text1"/>
          <w:sz w:val="21"/>
          <w:szCs w:val="21"/>
        </w:rPr>
        <w:t>。他们的宝贵意见和反馈为我的研究增添了重要的实践和现实的观点。他们的参与和合作使我的研究更具有可行性和适用性。他们的真诚和耐心使我能够更好地理解他们的需求和期望，从而更好地设计和改进</w:t>
      </w:r>
      <w:r w:rsidR="00D5371A" w:rsidRPr="00A20993">
        <w:rPr>
          <w:color w:val="000000" w:themeColor="text1"/>
          <w:sz w:val="21"/>
          <w:szCs w:val="21"/>
        </w:rPr>
        <w:t>家校通</w:t>
      </w:r>
      <w:r w:rsidRPr="00A20993">
        <w:rPr>
          <w:color w:val="000000" w:themeColor="text1"/>
          <w:sz w:val="21"/>
          <w:szCs w:val="21"/>
        </w:rPr>
        <w:t>。我要向他们表达我最诚挚的感谢和敬意。</w:t>
      </w:r>
    </w:p>
    <w:p w14:paraId="29B99439" w14:textId="77777777" w:rsidR="00F078D2" w:rsidRPr="00A20993" w:rsidRDefault="00F078D2" w:rsidP="00F078D2">
      <w:pPr>
        <w:pStyle w:val="4"/>
        <w:rPr>
          <w:rFonts w:hint="default"/>
          <w:color w:val="000000" w:themeColor="text1"/>
          <w:sz w:val="21"/>
          <w:szCs w:val="21"/>
        </w:rPr>
      </w:pPr>
      <w:r w:rsidRPr="00A20993">
        <w:rPr>
          <w:color w:val="000000" w:themeColor="text1"/>
          <w:sz w:val="21"/>
          <w:szCs w:val="21"/>
        </w:rPr>
        <w:t>最后，我要感谢我的家人和朋友们。他们一直以来对我的支持和鼓励是我前进的动力和勇气。他们无私地给予我关爱和理解，为我提供了宝贵的心灵支持。他们的陪伴和鼓励使我在研究的道路上永远不感孤单和迷茫。我要向他们表达我最深深的感激和爱意。</w:t>
      </w:r>
    </w:p>
    <w:p w14:paraId="4F782A0B" w14:textId="77777777" w:rsidR="00F078D2" w:rsidRPr="00A20993" w:rsidRDefault="00F078D2" w:rsidP="00F078D2">
      <w:pPr>
        <w:pStyle w:val="4"/>
        <w:rPr>
          <w:rFonts w:hint="default"/>
          <w:color w:val="000000" w:themeColor="text1"/>
          <w:sz w:val="21"/>
          <w:szCs w:val="21"/>
        </w:rPr>
      </w:pPr>
      <w:r w:rsidRPr="00A20993">
        <w:rPr>
          <w:color w:val="000000" w:themeColor="text1"/>
          <w:sz w:val="21"/>
          <w:szCs w:val="21"/>
        </w:rPr>
        <w:t>在这里，我要向所有支持和帮助过我的人们表示衷心的谢意。没有你们的支持和鼓励，我无法完成这篇论文。你们的帮助和支持是我研究工作的动力和源泉。我将永远珍视你们的帮助，并将继续努力不懈，为教育事业做出更大的贡献。</w:t>
      </w:r>
    </w:p>
    <w:p w14:paraId="5A7D3BD0" w14:textId="4FF1D1F2" w:rsidR="00F078D2" w:rsidRPr="00A20993" w:rsidRDefault="00F078D2" w:rsidP="00F078D2">
      <w:pPr>
        <w:pStyle w:val="4"/>
        <w:rPr>
          <w:rFonts w:hint="default"/>
          <w:color w:val="000000" w:themeColor="text1"/>
          <w:sz w:val="21"/>
          <w:szCs w:val="21"/>
        </w:rPr>
      </w:pPr>
      <w:r w:rsidRPr="00A20993">
        <w:rPr>
          <w:color w:val="000000" w:themeColor="text1"/>
          <w:sz w:val="21"/>
          <w:szCs w:val="21"/>
        </w:rPr>
        <w:t>最后，我要再次向所有支持我的人们致以最诚挚的谢意！</w:t>
      </w:r>
    </w:p>
    <w:p w14:paraId="3E87DC2A" w14:textId="77777777" w:rsidR="000206AD" w:rsidRPr="00A20993" w:rsidRDefault="000206AD" w:rsidP="000206AD">
      <w:pPr>
        <w:rPr>
          <w:color w:val="000000" w:themeColor="text1"/>
        </w:rPr>
        <w:sectPr w:rsidR="000206AD" w:rsidRPr="00A20993" w:rsidSect="00427980">
          <w:headerReference w:type="default" r:id="rId54"/>
          <w:pgSz w:w="11906" w:h="16838"/>
          <w:pgMar w:top="1440" w:right="1800" w:bottom="1440" w:left="1800" w:header="851" w:footer="992" w:gutter="0"/>
          <w:cols w:space="425"/>
          <w:docGrid w:type="lines" w:linePitch="312"/>
        </w:sectPr>
      </w:pPr>
      <w:bookmarkStart w:id="201" w:name="_Toc26218"/>
    </w:p>
    <w:p w14:paraId="7D1608C7" w14:textId="77777777" w:rsidR="00F719B9" w:rsidRPr="00A20993" w:rsidRDefault="00000000">
      <w:pPr>
        <w:pStyle w:val="10"/>
        <w:spacing w:line="25" w:lineRule="atLeast"/>
        <w:jc w:val="center"/>
        <w:rPr>
          <w:rFonts w:ascii="黑体" w:eastAsia="黑体" w:hAnsi="黑体" w:cs="黑体"/>
          <w:color w:val="000000" w:themeColor="text1"/>
          <w:sz w:val="28"/>
          <w:szCs w:val="18"/>
        </w:rPr>
      </w:pPr>
      <w:bookmarkStart w:id="202" w:name="_Toc161943476"/>
      <w:r w:rsidRPr="00A20993">
        <w:rPr>
          <w:rFonts w:ascii="黑体" w:eastAsia="黑体" w:hAnsi="黑体" w:cs="黑体" w:hint="eastAsia"/>
          <w:color w:val="000000" w:themeColor="text1"/>
          <w:sz w:val="28"/>
          <w:szCs w:val="18"/>
        </w:rPr>
        <w:lastRenderedPageBreak/>
        <w:t>参考文献</w:t>
      </w:r>
      <w:bookmarkEnd w:id="201"/>
      <w:bookmarkEnd w:id="202"/>
    </w:p>
    <w:p w14:paraId="0F5D9B6B" w14:textId="77777777" w:rsidR="007D596B" w:rsidRPr="00A20993" w:rsidRDefault="007D596B" w:rsidP="007D596B">
      <w:pPr>
        <w:rPr>
          <w:color w:val="000000" w:themeColor="text1"/>
        </w:rPr>
      </w:pPr>
    </w:p>
    <w:p w14:paraId="694C0C85" w14:textId="6F0DE7D2" w:rsidR="00873CDC" w:rsidRPr="00A20993" w:rsidRDefault="000206AD" w:rsidP="000206AD">
      <w:pPr>
        <w:pStyle w:val="af3"/>
        <w:numPr>
          <w:ilvl w:val="0"/>
          <w:numId w:val="3"/>
        </w:numPr>
        <w:spacing w:line="360" w:lineRule="exact"/>
        <w:ind w:firstLineChars="0"/>
        <w:rPr>
          <w:rFonts w:ascii="宋体" w:hAnsi="宋体"/>
          <w:color w:val="000000" w:themeColor="text1"/>
          <w:sz w:val="18"/>
          <w:szCs w:val="18"/>
        </w:rPr>
      </w:pPr>
      <w:bookmarkStart w:id="203" w:name="_Ref161241429"/>
      <w:bookmarkStart w:id="204" w:name="_Ref150289134"/>
      <w:r w:rsidRPr="00A20993">
        <w:rPr>
          <w:rFonts w:ascii="宋体" w:hAnsi="宋体"/>
          <w:color w:val="000000" w:themeColor="text1"/>
          <w:sz w:val="18"/>
          <w:szCs w:val="18"/>
        </w:rPr>
        <w:t>梁云真，李俊“家校通”相关研究述评[J].软件导刊(教育技术),2011,06:34-36</w:t>
      </w:r>
      <w:bookmarkEnd w:id="203"/>
    </w:p>
    <w:p w14:paraId="175EDA04" w14:textId="04F17D60" w:rsidR="006F41C0" w:rsidRPr="00A20993" w:rsidRDefault="000206AD" w:rsidP="008160AD">
      <w:pPr>
        <w:pStyle w:val="af3"/>
        <w:numPr>
          <w:ilvl w:val="0"/>
          <w:numId w:val="3"/>
        </w:numPr>
        <w:spacing w:line="360" w:lineRule="exact"/>
        <w:ind w:firstLineChars="0"/>
        <w:rPr>
          <w:rFonts w:ascii="宋体" w:hAnsi="宋体"/>
          <w:color w:val="000000" w:themeColor="text1"/>
          <w:sz w:val="18"/>
          <w:szCs w:val="18"/>
        </w:rPr>
      </w:pPr>
      <w:bookmarkStart w:id="205" w:name="_Ref161241621"/>
      <w:r w:rsidRPr="00A20993">
        <w:rPr>
          <w:rFonts w:ascii="宋体" w:hAnsi="宋体"/>
          <w:color w:val="000000" w:themeColor="text1"/>
          <w:sz w:val="18"/>
          <w:szCs w:val="18"/>
        </w:rPr>
        <w:t>邹强.国外家校合作问题研究及其启示[J].教学与管理,2011(10):86-88.</w:t>
      </w:r>
      <w:bookmarkEnd w:id="205"/>
    </w:p>
    <w:p w14:paraId="32B840BB" w14:textId="57185C9F" w:rsidR="00FB663A" w:rsidRPr="00A20993" w:rsidRDefault="00A969A3" w:rsidP="00FB663A">
      <w:pPr>
        <w:pStyle w:val="af3"/>
        <w:numPr>
          <w:ilvl w:val="0"/>
          <w:numId w:val="3"/>
        </w:numPr>
        <w:spacing w:line="360" w:lineRule="exact"/>
        <w:ind w:firstLineChars="0"/>
        <w:rPr>
          <w:rFonts w:ascii="宋体" w:hAnsi="宋体"/>
          <w:color w:val="000000" w:themeColor="text1"/>
          <w:sz w:val="18"/>
          <w:szCs w:val="18"/>
        </w:rPr>
      </w:pPr>
      <w:bookmarkStart w:id="206" w:name="_Ref150280633"/>
      <w:bookmarkEnd w:id="204"/>
      <w:r w:rsidRPr="00A20993">
        <w:rPr>
          <w:rFonts w:ascii="宋体" w:hAnsi="宋体" w:hint="eastAsia"/>
          <w:color w:val="000000" w:themeColor="text1"/>
          <w:sz w:val="18"/>
          <w:szCs w:val="18"/>
        </w:rPr>
        <w:t>汪时冲,张鸽.大学生手机日常使用情况调查与分析——以某市属高校为例[J].教育现代化,2018,5(53):324-327.DOI:10.16541/j.cnki.2095-8420.2018.53.116.</w:t>
      </w:r>
      <w:bookmarkEnd w:id="206"/>
    </w:p>
    <w:p w14:paraId="2346F197" w14:textId="6C10DCB5" w:rsidR="00F721AC" w:rsidRPr="00A20993" w:rsidRDefault="00F721AC" w:rsidP="00220108">
      <w:pPr>
        <w:pStyle w:val="af3"/>
        <w:numPr>
          <w:ilvl w:val="0"/>
          <w:numId w:val="3"/>
        </w:numPr>
        <w:spacing w:line="360" w:lineRule="exact"/>
        <w:ind w:firstLineChars="0"/>
        <w:rPr>
          <w:rFonts w:ascii="宋体" w:hAnsi="宋体"/>
          <w:color w:val="000000" w:themeColor="text1"/>
          <w:sz w:val="18"/>
          <w:szCs w:val="18"/>
        </w:rPr>
      </w:pPr>
      <w:bookmarkStart w:id="207" w:name="_Ref150282415"/>
      <w:bookmarkStart w:id="208" w:name="_Ref161931701"/>
      <w:r w:rsidRPr="00A20993">
        <w:rPr>
          <w:rFonts w:ascii="宋体" w:hAnsi="宋体" w:hint="eastAsia"/>
          <w:color w:val="000000" w:themeColor="text1"/>
          <w:sz w:val="18"/>
          <w:szCs w:val="18"/>
        </w:rPr>
        <w:t>赵丙秀.Bootstrap5的定制化研究[J].电脑编程技巧与维护,2023,(09)</w:t>
      </w:r>
      <w:bookmarkEnd w:id="207"/>
      <w:r w:rsidR="00724F5B" w:rsidRPr="00A20993">
        <w:rPr>
          <w:rFonts w:ascii="宋体" w:hAnsi="宋体"/>
          <w:color w:val="000000" w:themeColor="text1"/>
          <w:sz w:val="18"/>
          <w:szCs w:val="18"/>
        </w:rPr>
        <w:t>.</w:t>
      </w:r>
      <w:bookmarkEnd w:id="208"/>
    </w:p>
    <w:p w14:paraId="63F4DD8E" w14:textId="7CEEDAE3" w:rsidR="00E174DA" w:rsidRPr="00A20993" w:rsidRDefault="00E174DA" w:rsidP="00844C4B">
      <w:pPr>
        <w:pStyle w:val="af3"/>
        <w:numPr>
          <w:ilvl w:val="0"/>
          <w:numId w:val="3"/>
        </w:numPr>
        <w:spacing w:line="360" w:lineRule="exact"/>
        <w:ind w:firstLineChars="0"/>
        <w:rPr>
          <w:rFonts w:ascii="宋体" w:hAnsi="宋体"/>
          <w:color w:val="000000" w:themeColor="text1"/>
          <w:sz w:val="18"/>
          <w:szCs w:val="18"/>
        </w:rPr>
      </w:pPr>
      <w:bookmarkStart w:id="209" w:name="_Ref150286150"/>
      <w:r w:rsidRPr="00A20993">
        <w:rPr>
          <w:rFonts w:ascii="宋体" w:hAnsi="宋体" w:hint="eastAsia"/>
          <w:color w:val="000000" w:themeColor="text1"/>
          <w:sz w:val="18"/>
          <w:szCs w:val="18"/>
        </w:rPr>
        <w:t>夏小翔.基于Echarts学生成绩管理系统设计[J].鄂州大学学报,2023,30(05)</w:t>
      </w:r>
      <w:r w:rsidRPr="00A20993">
        <w:rPr>
          <w:rFonts w:ascii="宋体" w:hAnsi="宋体"/>
          <w:color w:val="000000" w:themeColor="text1"/>
          <w:sz w:val="18"/>
          <w:szCs w:val="18"/>
        </w:rPr>
        <w:t>.</w:t>
      </w:r>
      <w:bookmarkEnd w:id="209"/>
    </w:p>
    <w:p w14:paraId="47C9DDF3" w14:textId="798B322D" w:rsidR="00E174DA" w:rsidRPr="00A20993" w:rsidRDefault="000520C6" w:rsidP="00220108">
      <w:pPr>
        <w:pStyle w:val="af3"/>
        <w:numPr>
          <w:ilvl w:val="0"/>
          <w:numId w:val="3"/>
        </w:numPr>
        <w:spacing w:line="360" w:lineRule="exact"/>
        <w:ind w:firstLineChars="0"/>
        <w:rPr>
          <w:rFonts w:ascii="宋体" w:hAnsi="宋体"/>
          <w:color w:val="000000" w:themeColor="text1"/>
          <w:sz w:val="18"/>
          <w:szCs w:val="18"/>
        </w:rPr>
      </w:pPr>
      <w:bookmarkStart w:id="210" w:name="_Ref150283477"/>
      <w:bookmarkStart w:id="211" w:name="_Ref161932054"/>
      <w:bookmarkStart w:id="212" w:name="_Ref13878"/>
      <w:r w:rsidRPr="00A20993">
        <w:rPr>
          <w:rFonts w:ascii="宋体" w:hAnsi="宋体" w:hint="eastAsia"/>
          <w:color w:val="000000" w:themeColor="text1"/>
          <w:sz w:val="18"/>
          <w:szCs w:val="18"/>
        </w:rPr>
        <w:t>郭鹤楠.基于Django和Python技术的网站设计与实现[J].数字通信世界,2023,(06)</w:t>
      </w:r>
      <w:bookmarkEnd w:id="210"/>
      <w:r w:rsidR="00724F5B" w:rsidRPr="00A20993">
        <w:rPr>
          <w:rFonts w:ascii="宋体" w:hAnsi="宋体"/>
          <w:color w:val="000000" w:themeColor="text1"/>
          <w:sz w:val="18"/>
          <w:szCs w:val="18"/>
        </w:rPr>
        <w:t>.</w:t>
      </w:r>
      <w:bookmarkEnd w:id="211"/>
    </w:p>
    <w:p w14:paraId="4879EF94" w14:textId="67023825" w:rsidR="00A32C19" w:rsidRPr="00A20993" w:rsidRDefault="00F5765D" w:rsidP="00220108">
      <w:pPr>
        <w:pStyle w:val="af3"/>
        <w:numPr>
          <w:ilvl w:val="0"/>
          <w:numId w:val="3"/>
        </w:numPr>
        <w:spacing w:line="360" w:lineRule="exact"/>
        <w:ind w:firstLineChars="0"/>
        <w:rPr>
          <w:rFonts w:ascii="宋体" w:hAnsi="宋体"/>
          <w:color w:val="000000" w:themeColor="text1"/>
          <w:sz w:val="18"/>
          <w:szCs w:val="18"/>
        </w:rPr>
      </w:pPr>
      <w:bookmarkStart w:id="213" w:name="_Ref150284482"/>
      <w:bookmarkStart w:id="214" w:name="_Ref161932115"/>
      <w:r w:rsidRPr="00A20993">
        <w:rPr>
          <w:color w:val="000000" w:themeColor="text1"/>
          <w:sz w:val="18"/>
          <w:szCs w:val="18"/>
        </w:rPr>
        <w:t>Xiya Y ,Xianhe L ,Changping W , et al.Design and Deployment of Django-based Housing Information Management System[J].Journal of Physics: Conference Series,2023,2425(1)</w:t>
      </w:r>
      <w:bookmarkEnd w:id="213"/>
      <w:r w:rsidR="00724F5B" w:rsidRPr="00A20993">
        <w:rPr>
          <w:rFonts w:ascii="宋体" w:hAnsi="宋体"/>
          <w:color w:val="000000" w:themeColor="text1"/>
          <w:sz w:val="18"/>
          <w:szCs w:val="18"/>
        </w:rPr>
        <w:t>.</w:t>
      </w:r>
      <w:bookmarkEnd w:id="214"/>
    </w:p>
    <w:p w14:paraId="56509A86" w14:textId="1A100587" w:rsidR="00F5765D" w:rsidRPr="00A20993" w:rsidRDefault="00F5765D" w:rsidP="00220108">
      <w:pPr>
        <w:pStyle w:val="af3"/>
        <w:numPr>
          <w:ilvl w:val="0"/>
          <w:numId w:val="3"/>
        </w:numPr>
        <w:spacing w:line="360" w:lineRule="exact"/>
        <w:ind w:firstLineChars="0"/>
        <w:rPr>
          <w:rFonts w:ascii="宋体" w:hAnsi="宋体"/>
          <w:color w:val="000000" w:themeColor="text1"/>
          <w:sz w:val="18"/>
          <w:szCs w:val="18"/>
        </w:rPr>
      </w:pPr>
      <w:bookmarkStart w:id="215" w:name="_Ref150284919"/>
      <w:bookmarkStart w:id="216" w:name="_Ref161931421"/>
      <w:r w:rsidRPr="00A20993">
        <w:rPr>
          <w:color w:val="000000" w:themeColor="text1"/>
          <w:sz w:val="18"/>
          <w:szCs w:val="18"/>
        </w:rPr>
        <w:t>Junlong S .SQLite Encryption Method for Embedded Databases Based on Chaos Algorithm[J].Journal of Applied Mathematics,2023,2023</w:t>
      </w:r>
      <w:bookmarkEnd w:id="215"/>
      <w:r w:rsidR="00724F5B" w:rsidRPr="00A20993">
        <w:rPr>
          <w:color w:val="000000" w:themeColor="text1"/>
          <w:sz w:val="18"/>
          <w:szCs w:val="18"/>
        </w:rPr>
        <w:t>.</w:t>
      </w:r>
      <w:bookmarkEnd w:id="216"/>
    </w:p>
    <w:p w14:paraId="22403B76" w14:textId="72562070" w:rsidR="00627FBA" w:rsidRPr="00A20993" w:rsidRDefault="00724F5B" w:rsidP="00220108">
      <w:pPr>
        <w:pStyle w:val="af3"/>
        <w:numPr>
          <w:ilvl w:val="0"/>
          <w:numId w:val="3"/>
        </w:numPr>
        <w:spacing w:line="360" w:lineRule="exact"/>
        <w:ind w:firstLineChars="0"/>
        <w:rPr>
          <w:rFonts w:ascii="宋体" w:hAnsi="宋体"/>
          <w:color w:val="000000" w:themeColor="text1"/>
          <w:sz w:val="18"/>
          <w:szCs w:val="18"/>
        </w:rPr>
      </w:pPr>
      <w:bookmarkStart w:id="217" w:name="_Ref150286642"/>
      <w:r w:rsidRPr="00A20993">
        <w:rPr>
          <w:rFonts w:ascii="宋体" w:hAnsi="宋体" w:hint="eastAsia"/>
          <w:color w:val="000000" w:themeColor="text1"/>
          <w:sz w:val="18"/>
          <w:szCs w:val="18"/>
        </w:rPr>
        <w:t xml:space="preserve"> </w:t>
      </w:r>
      <w:bookmarkStart w:id="218" w:name="_Ref161931465"/>
      <w:r w:rsidR="00137509" w:rsidRPr="00A20993">
        <w:rPr>
          <w:rFonts w:ascii="宋体" w:hAnsi="宋体" w:hint="eastAsia"/>
          <w:color w:val="000000" w:themeColor="text1"/>
          <w:sz w:val="18"/>
          <w:szCs w:val="18"/>
        </w:rPr>
        <w:t>蹇常林.ORM在Django操作数据库中的应用[J].技术与市场,2020,27(01)</w:t>
      </w:r>
      <w:bookmarkEnd w:id="217"/>
      <w:r w:rsidRPr="00A20993">
        <w:rPr>
          <w:rFonts w:ascii="宋体" w:hAnsi="宋体"/>
          <w:color w:val="000000" w:themeColor="text1"/>
          <w:sz w:val="18"/>
          <w:szCs w:val="18"/>
        </w:rPr>
        <w:t>.</w:t>
      </w:r>
      <w:bookmarkEnd w:id="218"/>
    </w:p>
    <w:p w14:paraId="3774229F" w14:textId="6D275AF3" w:rsidR="00137509" w:rsidRPr="00A20993" w:rsidRDefault="00724F5B" w:rsidP="00220108">
      <w:pPr>
        <w:pStyle w:val="af3"/>
        <w:numPr>
          <w:ilvl w:val="0"/>
          <w:numId w:val="3"/>
        </w:numPr>
        <w:spacing w:line="360" w:lineRule="exact"/>
        <w:ind w:firstLineChars="0"/>
        <w:rPr>
          <w:rFonts w:ascii="宋体" w:hAnsi="宋体"/>
          <w:color w:val="000000" w:themeColor="text1"/>
          <w:sz w:val="18"/>
          <w:szCs w:val="18"/>
        </w:rPr>
      </w:pPr>
      <w:bookmarkStart w:id="219" w:name="_Ref150287090"/>
      <w:r w:rsidRPr="00A20993">
        <w:rPr>
          <w:rFonts w:ascii="宋体" w:hAnsi="宋体" w:hint="eastAsia"/>
          <w:color w:val="000000" w:themeColor="text1"/>
          <w:sz w:val="18"/>
          <w:szCs w:val="18"/>
        </w:rPr>
        <w:t xml:space="preserve"> </w:t>
      </w:r>
      <w:bookmarkStart w:id="220" w:name="_Ref161931634"/>
      <w:r w:rsidR="00137509" w:rsidRPr="00A20993">
        <w:rPr>
          <w:rFonts w:ascii="宋体" w:hAnsi="宋体" w:hint="eastAsia"/>
          <w:color w:val="000000" w:themeColor="text1"/>
          <w:sz w:val="18"/>
          <w:szCs w:val="18"/>
        </w:rPr>
        <w:t>梁国达.基于VMware+Navicat实现空管自动化的基础数据迁移[J].科学技术创新,2020,(08)</w:t>
      </w:r>
      <w:bookmarkEnd w:id="219"/>
      <w:r w:rsidRPr="00A20993">
        <w:rPr>
          <w:rFonts w:ascii="宋体" w:hAnsi="宋体"/>
          <w:color w:val="000000" w:themeColor="text1"/>
          <w:sz w:val="18"/>
          <w:szCs w:val="18"/>
        </w:rPr>
        <w:t>.</w:t>
      </w:r>
      <w:bookmarkEnd w:id="220"/>
    </w:p>
    <w:p w14:paraId="59256325" w14:textId="19D91CA2" w:rsidR="00F94BE7" w:rsidRPr="00A20993" w:rsidRDefault="00724F5B" w:rsidP="00220108">
      <w:pPr>
        <w:pStyle w:val="af3"/>
        <w:numPr>
          <w:ilvl w:val="0"/>
          <w:numId w:val="3"/>
        </w:numPr>
        <w:spacing w:line="360" w:lineRule="exact"/>
        <w:ind w:firstLineChars="0"/>
        <w:rPr>
          <w:rFonts w:ascii="宋体" w:hAnsi="宋体"/>
          <w:color w:val="000000" w:themeColor="text1"/>
          <w:sz w:val="18"/>
          <w:szCs w:val="18"/>
        </w:rPr>
      </w:pPr>
      <w:bookmarkStart w:id="221" w:name="_Ref150287765"/>
      <w:r w:rsidRPr="00A20993">
        <w:rPr>
          <w:rFonts w:ascii="宋体" w:hAnsi="宋体" w:hint="eastAsia"/>
          <w:color w:val="000000" w:themeColor="text1"/>
          <w:sz w:val="18"/>
          <w:szCs w:val="18"/>
        </w:rPr>
        <w:t xml:space="preserve"> </w:t>
      </w:r>
      <w:bookmarkStart w:id="222" w:name="_Ref161932545"/>
      <w:r w:rsidR="00F94BE7" w:rsidRPr="00A20993">
        <w:rPr>
          <w:rFonts w:ascii="宋体" w:hAnsi="宋体" w:hint="eastAsia"/>
          <w:color w:val="000000" w:themeColor="text1"/>
          <w:sz w:val="18"/>
          <w:szCs w:val="18"/>
        </w:rPr>
        <w:t>邱红丽,张舒雅.基于Django框架的web项目开发研究[J].科学技术创新,2021,(27)</w:t>
      </w:r>
      <w:bookmarkEnd w:id="221"/>
      <w:r w:rsidRPr="00A20993">
        <w:rPr>
          <w:rFonts w:ascii="宋体" w:hAnsi="宋体"/>
          <w:color w:val="000000" w:themeColor="text1"/>
          <w:sz w:val="18"/>
          <w:szCs w:val="18"/>
        </w:rPr>
        <w:t>.</w:t>
      </w:r>
      <w:bookmarkEnd w:id="222"/>
    </w:p>
    <w:p w14:paraId="53DD7947" w14:textId="46A19CAA" w:rsidR="00844C4B" w:rsidRPr="00A20993" w:rsidRDefault="00844C4B" w:rsidP="00220108">
      <w:pPr>
        <w:pStyle w:val="af3"/>
        <w:numPr>
          <w:ilvl w:val="0"/>
          <w:numId w:val="3"/>
        </w:numPr>
        <w:spacing w:line="360" w:lineRule="exact"/>
        <w:ind w:firstLineChars="0"/>
        <w:rPr>
          <w:rFonts w:ascii="宋体" w:hAnsi="宋体"/>
          <w:color w:val="000000" w:themeColor="text1"/>
          <w:sz w:val="18"/>
          <w:szCs w:val="18"/>
        </w:rPr>
      </w:pPr>
      <w:bookmarkStart w:id="223" w:name="_Ref161243546"/>
      <w:r w:rsidRPr="00A20993">
        <w:rPr>
          <w:color w:val="000000" w:themeColor="text1"/>
          <w:sz w:val="18"/>
          <w:szCs w:val="18"/>
        </w:rPr>
        <w:t>Anaconda Inc.; Anaconda and JetBrains Join Forces to Launch 'PyCharm for Anaconda'[J].Journal of Engineering,2019.</w:t>
      </w:r>
      <w:bookmarkEnd w:id="223"/>
    </w:p>
    <w:p w14:paraId="522CB29B" w14:textId="46E26953" w:rsidR="000F2FBD" w:rsidRPr="00A20993" w:rsidRDefault="000F2FBD" w:rsidP="00220108">
      <w:pPr>
        <w:pStyle w:val="af3"/>
        <w:numPr>
          <w:ilvl w:val="0"/>
          <w:numId w:val="3"/>
        </w:numPr>
        <w:spacing w:line="360" w:lineRule="exact"/>
        <w:ind w:firstLineChars="0"/>
        <w:rPr>
          <w:rFonts w:ascii="宋体" w:hAnsi="宋体"/>
          <w:color w:val="000000" w:themeColor="text1"/>
          <w:sz w:val="18"/>
          <w:szCs w:val="18"/>
        </w:rPr>
      </w:pPr>
      <w:bookmarkStart w:id="224" w:name="_Ref161933270"/>
      <w:r w:rsidRPr="00A20993">
        <w:rPr>
          <w:rFonts w:ascii="宋体" w:hAnsi="宋体" w:hint="eastAsia"/>
          <w:color w:val="000000" w:themeColor="text1"/>
          <w:sz w:val="18"/>
          <w:szCs w:val="18"/>
        </w:rPr>
        <w:t>邱睿.基于微信小程序的家校通系统开发与实现[D].上海师范大学,2019.</w:t>
      </w:r>
      <w:bookmarkEnd w:id="224"/>
    </w:p>
    <w:bookmarkEnd w:id="0"/>
    <w:bookmarkEnd w:id="212"/>
    <w:p w14:paraId="6A97B31E" w14:textId="3AF2563A" w:rsidR="001F6C47" w:rsidRPr="00A20993" w:rsidRDefault="001F6C47" w:rsidP="00724F5B">
      <w:pPr>
        <w:tabs>
          <w:tab w:val="left" w:pos="3578"/>
        </w:tabs>
        <w:jc w:val="left"/>
        <w:rPr>
          <w:rFonts w:ascii="宋体" w:hAnsi="宋体"/>
          <w:color w:val="000000" w:themeColor="text1"/>
          <w:sz w:val="24"/>
        </w:rPr>
      </w:pPr>
    </w:p>
    <w:p w14:paraId="37D860B8" w14:textId="77777777" w:rsidR="005F3D40" w:rsidRPr="00A20993" w:rsidRDefault="005F3D40" w:rsidP="00724F5B">
      <w:pPr>
        <w:tabs>
          <w:tab w:val="left" w:pos="3578"/>
        </w:tabs>
        <w:jc w:val="left"/>
        <w:rPr>
          <w:rFonts w:ascii="宋体" w:hAnsi="宋体"/>
          <w:color w:val="000000" w:themeColor="text1"/>
          <w:sz w:val="24"/>
        </w:rPr>
      </w:pPr>
    </w:p>
    <w:p w14:paraId="309907A3" w14:textId="77777777" w:rsidR="005F3D40" w:rsidRPr="00A20993" w:rsidRDefault="005F3D40" w:rsidP="00724F5B">
      <w:pPr>
        <w:tabs>
          <w:tab w:val="left" w:pos="3578"/>
        </w:tabs>
        <w:jc w:val="left"/>
        <w:rPr>
          <w:rFonts w:ascii="宋体" w:hAnsi="宋体"/>
          <w:color w:val="000000" w:themeColor="text1"/>
          <w:sz w:val="24"/>
        </w:rPr>
      </w:pPr>
    </w:p>
    <w:p w14:paraId="577E9969" w14:textId="77777777" w:rsidR="005F3D40" w:rsidRPr="00A20993" w:rsidRDefault="005F3D40" w:rsidP="00724F5B">
      <w:pPr>
        <w:tabs>
          <w:tab w:val="left" w:pos="3578"/>
        </w:tabs>
        <w:jc w:val="left"/>
        <w:rPr>
          <w:rFonts w:ascii="宋体" w:hAnsi="宋体"/>
          <w:color w:val="000000" w:themeColor="text1"/>
          <w:sz w:val="24"/>
        </w:rPr>
      </w:pPr>
    </w:p>
    <w:p w14:paraId="06EAAABC" w14:textId="77777777" w:rsidR="005F3D40" w:rsidRPr="00A20993" w:rsidRDefault="005F3D40" w:rsidP="00724F5B">
      <w:pPr>
        <w:tabs>
          <w:tab w:val="left" w:pos="3578"/>
        </w:tabs>
        <w:jc w:val="left"/>
        <w:rPr>
          <w:rFonts w:ascii="宋体" w:hAnsi="宋体"/>
          <w:color w:val="000000" w:themeColor="text1"/>
          <w:sz w:val="24"/>
        </w:rPr>
      </w:pPr>
    </w:p>
    <w:p w14:paraId="0E12B847" w14:textId="77777777" w:rsidR="005F3D40" w:rsidRPr="00A20993" w:rsidRDefault="005F3D40" w:rsidP="00724F5B">
      <w:pPr>
        <w:tabs>
          <w:tab w:val="left" w:pos="3578"/>
        </w:tabs>
        <w:jc w:val="left"/>
        <w:rPr>
          <w:rFonts w:ascii="宋体" w:hAnsi="宋体"/>
          <w:color w:val="000000" w:themeColor="text1"/>
          <w:sz w:val="24"/>
        </w:rPr>
      </w:pPr>
    </w:p>
    <w:p w14:paraId="1056B81F" w14:textId="77777777" w:rsidR="005F3D40" w:rsidRPr="00A20993" w:rsidRDefault="005F3D40" w:rsidP="00724F5B">
      <w:pPr>
        <w:tabs>
          <w:tab w:val="left" w:pos="3578"/>
        </w:tabs>
        <w:jc w:val="left"/>
        <w:rPr>
          <w:rFonts w:ascii="宋体" w:hAnsi="宋体"/>
          <w:color w:val="000000" w:themeColor="text1"/>
          <w:sz w:val="24"/>
        </w:rPr>
      </w:pPr>
    </w:p>
    <w:p w14:paraId="255D955E" w14:textId="77777777" w:rsidR="005F3D40" w:rsidRPr="00A20993" w:rsidRDefault="005F3D40" w:rsidP="00724F5B">
      <w:pPr>
        <w:tabs>
          <w:tab w:val="left" w:pos="3578"/>
        </w:tabs>
        <w:jc w:val="left"/>
        <w:rPr>
          <w:rFonts w:ascii="宋体" w:hAnsi="宋体"/>
          <w:color w:val="000000" w:themeColor="text1"/>
          <w:sz w:val="24"/>
        </w:rPr>
      </w:pPr>
    </w:p>
    <w:p w14:paraId="0B1055AC" w14:textId="77777777" w:rsidR="005F3D40" w:rsidRPr="00A20993" w:rsidRDefault="005F3D40" w:rsidP="00724F5B">
      <w:pPr>
        <w:tabs>
          <w:tab w:val="left" w:pos="3578"/>
        </w:tabs>
        <w:jc w:val="left"/>
        <w:rPr>
          <w:rFonts w:ascii="宋体" w:hAnsi="宋体"/>
          <w:color w:val="000000" w:themeColor="text1"/>
          <w:sz w:val="24"/>
        </w:rPr>
      </w:pPr>
    </w:p>
    <w:p w14:paraId="59D1C8B9" w14:textId="77777777" w:rsidR="005F3D40" w:rsidRPr="00A20993" w:rsidRDefault="005F3D40" w:rsidP="00724F5B">
      <w:pPr>
        <w:tabs>
          <w:tab w:val="left" w:pos="3578"/>
        </w:tabs>
        <w:jc w:val="left"/>
        <w:rPr>
          <w:rFonts w:ascii="宋体" w:hAnsi="宋体"/>
          <w:color w:val="000000" w:themeColor="text1"/>
          <w:sz w:val="24"/>
        </w:rPr>
      </w:pPr>
    </w:p>
    <w:p w14:paraId="218B1887" w14:textId="77777777" w:rsidR="005F3D40" w:rsidRPr="00A20993" w:rsidRDefault="005F3D40" w:rsidP="00724F5B">
      <w:pPr>
        <w:tabs>
          <w:tab w:val="left" w:pos="3578"/>
        </w:tabs>
        <w:jc w:val="left"/>
        <w:rPr>
          <w:rFonts w:ascii="宋体" w:hAnsi="宋体"/>
          <w:color w:val="000000" w:themeColor="text1"/>
          <w:sz w:val="24"/>
        </w:rPr>
      </w:pPr>
    </w:p>
    <w:p w14:paraId="4A80F528" w14:textId="77777777" w:rsidR="005F3D40" w:rsidRPr="00A20993" w:rsidRDefault="005F3D40" w:rsidP="00724F5B">
      <w:pPr>
        <w:tabs>
          <w:tab w:val="left" w:pos="3578"/>
        </w:tabs>
        <w:jc w:val="left"/>
        <w:rPr>
          <w:rFonts w:ascii="宋体" w:hAnsi="宋体"/>
          <w:color w:val="000000" w:themeColor="text1"/>
          <w:sz w:val="24"/>
        </w:rPr>
      </w:pPr>
    </w:p>
    <w:p w14:paraId="3E414ADF" w14:textId="77777777" w:rsidR="005F3D40" w:rsidRPr="00A20993" w:rsidRDefault="005F3D40" w:rsidP="00724F5B">
      <w:pPr>
        <w:tabs>
          <w:tab w:val="left" w:pos="3578"/>
        </w:tabs>
        <w:jc w:val="left"/>
        <w:rPr>
          <w:rFonts w:ascii="宋体" w:hAnsi="宋体"/>
          <w:color w:val="000000" w:themeColor="text1"/>
          <w:sz w:val="24"/>
        </w:rPr>
      </w:pPr>
    </w:p>
    <w:p w14:paraId="22C89894" w14:textId="77777777" w:rsidR="005F3D40" w:rsidRPr="00A20993" w:rsidRDefault="005F3D40" w:rsidP="00724F5B">
      <w:pPr>
        <w:tabs>
          <w:tab w:val="left" w:pos="3578"/>
        </w:tabs>
        <w:jc w:val="left"/>
        <w:rPr>
          <w:rFonts w:ascii="宋体" w:hAnsi="宋体"/>
          <w:color w:val="000000" w:themeColor="text1"/>
          <w:sz w:val="24"/>
        </w:rPr>
      </w:pPr>
    </w:p>
    <w:p w14:paraId="7607185D" w14:textId="77777777" w:rsidR="005F3D40" w:rsidRPr="00A20993" w:rsidRDefault="005F3D40" w:rsidP="00724F5B">
      <w:pPr>
        <w:tabs>
          <w:tab w:val="left" w:pos="3578"/>
        </w:tabs>
        <w:jc w:val="left"/>
        <w:rPr>
          <w:rFonts w:ascii="宋体" w:hAnsi="宋体"/>
          <w:color w:val="000000" w:themeColor="text1"/>
          <w:sz w:val="24"/>
        </w:rPr>
      </w:pPr>
    </w:p>
    <w:p w14:paraId="401650D1" w14:textId="77777777" w:rsidR="005F3D40" w:rsidRPr="00A20993" w:rsidRDefault="005F3D40" w:rsidP="00724F5B">
      <w:pPr>
        <w:tabs>
          <w:tab w:val="left" w:pos="3578"/>
        </w:tabs>
        <w:jc w:val="left"/>
        <w:rPr>
          <w:rFonts w:ascii="宋体" w:hAnsi="宋体"/>
          <w:color w:val="000000" w:themeColor="text1"/>
          <w:sz w:val="24"/>
        </w:rPr>
      </w:pPr>
    </w:p>
    <w:p w14:paraId="04437356" w14:textId="77777777" w:rsidR="005F3D40" w:rsidRPr="00A20993" w:rsidRDefault="005F3D40" w:rsidP="00724F5B">
      <w:pPr>
        <w:tabs>
          <w:tab w:val="left" w:pos="3578"/>
        </w:tabs>
        <w:jc w:val="left"/>
        <w:rPr>
          <w:rFonts w:ascii="宋体" w:hAnsi="宋体"/>
          <w:color w:val="000000" w:themeColor="text1"/>
          <w:sz w:val="24"/>
        </w:rPr>
      </w:pPr>
    </w:p>
    <w:p w14:paraId="2F18EA19" w14:textId="77777777" w:rsidR="005F3D40" w:rsidRPr="00A20993" w:rsidRDefault="005F3D40" w:rsidP="00724F5B">
      <w:pPr>
        <w:tabs>
          <w:tab w:val="left" w:pos="3578"/>
        </w:tabs>
        <w:jc w:val="left"/>
        <w:rPr>
          <w:rFonts w:ascii="宋体" w:hAnsi="宋体"/>
          <w:color w:val="000000" w:themeColor="text1"/>
          <w:sz w:val="24"/>
        </w:rPr>
      </w:pPr>
    </w:p>
    <w:p w14:paraId="5A899362" w14:textId="77777777" w:rsidR="005F3D40" w:rsidRPr="00A20993" w:rsidRDefault="005F3D40" w:rsidP="00724F5B">
      <w:pPr>
        <w:tabs>
          <w:tab w:val="left" w:pos="3578"/>
        </w:tabs>
        <w:jc w:val="left"/>
        <w:rPr>
          <w:rFonts w:ascii="宋体" w:hAnsi="宋体"/>
          <w:color w:val="000000" w:themeColor="text1"/>
          <w:sz w:val="24"/>
        </w:rPr>
      </w:pPr>
    </w:p>
    <w:p w14:paraId="5E8A1606" w14:textId="77777777" w:rsidR="005F3D40" w:rsidRPr="00A20993" w:rsidRDefault="005F3D40" w:rsidP="00724F5B">
      <w:pPr>
        <w:tabs>
          <w:tab w:val="left" w:pos="3578"/>
        </w:tabs>
        <w:jc w:val="left"/>
        <w:rPr>
          <w:rFonts w:ascii="宋体" w:hAnsi="宋体"/>
          <w:color w:val="000000" w:themeColor="text1"/>
          <w:sz w:val="24"/>
        </w:rPr>
      </w:pPr>
    </w:p>
    <w:p w14:paraId="127A3D5E" w14:textId="77777777" w:rsidR="005F3D40" w:rsidRPr="00A20993" w:rsidRDefault="005F3D40" w:rsidP="00724F5B">
      <w:pPr>
        <w:tabs>
          <w:tab w:val="left" w:pos="3578"/>
        </w:tabs>
        <w:jc w:val="left"/>
        <w:rPr>
          <w:rFonts w:ascii="宋体" w:hAnsi="宋体"/>
          <w:color w:val="000000" w:themeColor="text1"/>
          <w:sz w:val="24"/>
        </w:rPr>
      </w:pPr>
    </w:p>
    <w:sectPr w:rsidR="005F3D40" w:rsidRPr="00A20993">
      <w:headerReference w:type="default" r:id="rId5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4" w:author="t Y" w:date="2024-03-20T10:53:00Z" w:initials="tY">
    <w:p w14:paraId="0A8EF0A8" w14:textId="6C7F2AEE" w:rsidR="00901118" w:rsidRDefault="00901118">
      <w:pPr>
        <w:pStyle w:val="a4"/>
      </w:pPr>
      <w:r>
        <w:rPr>
          <w:rStyle w:val="af2"/>
        </w:rPr>
        <w:annotationRef/>
      </w:r>
      <w:r>
        <w:rPr>
          <w:rFonts w:hint="eastAsia"/>
        </w:rPr>
        <w:t>完善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8EF0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095A609" w16cex:dateUtc="2024-03-20T0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8EF0A8" w16cid:durableId="5095A6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571DF" w14:textId="77777777" w:rsidR="00427980" w:rsidRDefault="00427980">
      <w:r>
        <w:separator/>
      </w:r>
    </w:p>
  </w:endnote>
  <w:endnote w:type="continuationSeparator" w:id="0">
    <w:p w14:paraId="47DD25FD" w14:textId="77777777" w:rsidR="00427980" w:rsidRDefault="00427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行楷">
    <w:altName w:val="STXingkai"/>
    <w:panose1 w:val="02010800040101010101"/>
    <w:charset w:val="86"/>
    <w:family w:val="auto"/>
    <w:pitch w:val="variable"/>
    <w:sig w:usb0="00000001" w:usb1="080F0000" w:usb2="00000010" w:usb3="00000000" w:csb0="00040000" w:csb1="00000000"/>
  </w:font>
  <w:font w:name="仿宋_GB2312">
    <w:altName w:val="仿宋"/>
    <w:panose1 w:val="020B0604020202020204"/>
    <w:charset w:val="86"/>
    <w:family w:val="modern"/>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5A186" w14:textId="77777777" w:rsidR="00F719B9" w:rsidRDefault="00000000">
    <w:pPr>
      <w:pStyle w:val="a7"/>
    </w:pPr>
    <w:r>
      <w:rPr>
        <w:noProof/>
      </w:rPr>
      <mc:AlternateContent>
        <mc:Choice Requires="wps">
          <w:drawing>
            <wp:anchor distT="0" distB="0" distL="114300" distR="114300" simplePos="0" relativeHeight="251658752" behindDoc="0" locked="0" layoutInCell="1" allowOverlap="1" wp14:anchorId="489136F4" wp14:editId="05C14984">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B8751B" w14:textId="77777777" w:rsidR="00F719B9" w:rsidRDefault="00000000">
                          <w:pPr>
                            <w:pStyle w:val="a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9136F4" id="_x0000_t202" coordsize="21600,21600" o:spt="202" path="m,l,21600r21600,l21600,xe">
              <v:stroke joinstyle="miter"/>
              <v:path gradientshapeok="t" o:connecttype="rect"/>
            </v:shapetype>
            <v:shape id="文本框 17" o:spid="_x0000_s1026"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63B8751B" w14:textId="77777777" w:rsidR="00F719B9" w:rsidRDefault="00000000">
                    <w:pPr>
                      <w:pStyle w:val="a7"/>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92AC9" w14:textId="77777777" w:rsidR="00F719B9" w:rsidRDefault="00000000">
    <w:pPr>
      <w:pStyle w:val="a7"/>
      <w:tabs>
        <w:tab w:val="clear" w:pos="4153"/>
        <w:tab w:val="clear" w:pos="8306"/>
        <w:tab w:val="left" w:pos="5448"/>
        <w:tab w:val="left" w:pos="6660"/>
      </w:tabs>
    </w:pPr>
    <w:r>
      <w:rPr>
        <w:noProof/>
      </w:rPr>
      <mc:AlternateContent>
        <mc:Choice Requires="wps">
          <w:drawing>
            <wp:anchor distT="0" distB="0" distL="114300" distR="114300" simplePos="0" relativeHeight="251658240" behindDoc="0" locked="0" layoutInCell="1" allowOverlap="1" wp14:anchorId="4D0BCD32" wp14:editId="632E0440">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AD6642" w14:textId="77777777" w:rsidR="00F719B9" w:rsidRDefault="00000000">
                          <w:pPr>
                            <w:pStyle w:val="a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0BCD32" id="_x0000_t202" coordsize="21600,21600" o:spt="202" path="m,l,21600r21600,l21600,xe">
              <v:stroke joinstyle="miter"/>
              <v:path gradientshapeok="t" o:connecttype="rect"/>
            </v:shapetype>
            <v:shape id="文本框 1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" filled="f" stroked="f" strokeweight=".5pt">
              <v:textbox style="mso-fit-shape-to-text:t" inset="0,0,0,0">
                <w:txbxContent>
                  <w:p w14:paraId="25AD6642" w14:textId="77777777" w:rsidR="00F719B9" w:rsidRDefault="00000000">
                    <w:pPr>
                      <w:pStyle w:val="a7"/>
                    </w:pPr>
                    <w:r>
                      <w:fldChar w:fldCharType="begin"/>
                    </w:r>
                    <w:r>
                      <w:instrText xml:space="preserve"> PAGE  \* MERGEFORMAT </w:instrText>
                    </w:r>
                    <w:r>
                      <w:fldChar w:fldCharType="separate"/>
                    </w:r>
                    <w:r>
                      <w:t>5</w:t>
                    </w:r>
                    <w:r>
                      <w:fldChar w:fldCharType="end"/>
                    </w:r>
                  </w:p>
                </w:txbxContent>
              </v:textbox>
              <w10:wrap anchorx="margin"/>
            </v:shape>
          </w:pict>
        </mc:Fallback>
      </mc:AlternateConten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058886"/>
    </w:sdtPr>
    <w:sdtContent>
      <w:p w14:paraId="1C443DD0" w14:textId="77777777" w:rsidR="00F719B9" w:rsidRDefault="00000000">
        <w:pPr>
          <w:pStyle w:val="a7"/>
          <w:jc w:val="center"/>
        </w:pPr>
        <w:r>
          <w:fldChar w:fldCharType="begin"/>
        </w:r>
        <w:r>
          <w:instrText>PAGE   \* MERGEFORMAT</w:instrText>
        </w:r>
        <w:r>
          <w:fldChar w:fldCharType="separate"/>
        </w:r>
        <w:r>
          <w:rPr>
            <w:lang w:val="zh-CN"/>
          </w:rPr>
          <w:t>2</w:t>
        </w:r>
        <w:r>
          <w:fldChar w:fldCharType="end"/>
        </w:r>
      </w:p>
    </w:sdtContent>
  </w:sdt>
  <w:p w14:paraId="01040DBD" w14:textId="77777777" w:rsidR="00F719B9" w:rsidRDefault="00F719B9">
    <w:pPr>
      <w:pStyle w:val="a7"/>
      <w:tabs>
        <w:tab w:val="clear" w:pos="4153"/>
        <w:tab w:val="clear" w:pos="8306"/>
        <w:tab w:val="left" w:pos="3876"/>
        <w:tab w:val="left" w:pos="4908"/>
        <w:tab w:val="left" w:pos="66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27118" w14:textId="77777777" w:rsidR="00427980" w:rsidRDefault="00427980">
      <w:r>
        <w:separator/>
      </w:r>
    </w:p>
  </w:footnote>
  <w:footnote w:type="continuationSeparator" w:id="0">
    <w:p w14:paraId="39CE8AF9" w14:textId="77777777" w:rsidR="00427980" w:rsidRDefault="00427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2FA2" w14:textId="77777777" w:rsidR="00F719B9" w:rsidRDefault="00000000">
    <w:pPr>
      <w:pStyle w:val="a9"/>
      <w:tabs>
        <w:tab w:val="clear" w:pos="4153"/>
        <w:tab w:val="left" w:pos="1296"/>
      </w:tabs>
    </w:pPr>
    <w:r>
      <w:rPr>
        <w:rFonts w:ascii="宋体" w:hAnsi="宋体" w:cs="宋体" w:hint="eastAsia"/>
        <w:color w:val="000000"/>
        <w:sz w:val="21"/>
        <w:szCs w:val="21"/>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565EE" w14:textId="1E15AA40" w:rsidR="007F40B8" w:rsidRPr="001E0E93" w:rsidRDefault="007F40B8">
    <w:pPr>
      <w:pStyle w:val="a9"/>
      <w:pBdr>
        <w:bottom w:val="single" w:sz="4" w:space="1" w:color="auto"/>
      </w:pBdr>
      <w:rPr>
        <w:rFonts w:ascii="宋体" w:hAnsi="宋体" w:cs="宋体"/>
        <w:color w:val="000000"/>
        <w:sz w:val="21"/>
        <w:szCs w:val="21"/>
      </w:rPr>
    </w:pPr>
    <w:r>
      <w:rPr>
        <w:rFonts w:ascii="宋体" w:hAnsi="宋体" w:cs="宋体" w:hint="eastAsia"/>
        <w:color w:val="000000"/>
        <w:sz w:val="21"/>
        <w:szCs w:val="21"/>
      </w:rPr>
      <w:t xml:space="preserve">东华理工大学长江学院毕业设计（论文）                                    </w:t>
    </w:r>
    <w:r w:rsidR="001E0E93">
      <w:t>系统实现</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19676" w14:textId="0C9D9D6C" w:rsidR="00416C3D" w:rsidRPr="001E0E93" w:rsidRDefault="00416C3D">
    <w:pPr>
      <w:pStyle w:val="a9"/>
      <w:pBdr>
        <w:bottom w:val="single" w:sz="4" w:space="1" w:color="auto"/>
      </w:pBdr>
      <w:rPr>
        <w:rFonts w:ascii="宋体" w:hAnsi="宋体" w:cs="宋体"/>
        <w:color w:val="000000"/>
        <w:sz w:val="21"/>
        <w:szCs w:val="21"/>
      </w:rPr>
    </w:pPr>
    <w:r>
      <w:rPr>
        <w:rFonts w:ascii="宋体" w:hAnsi="宋体" w:cs="宋体" w:hint="eastAsia"/>
        <w:color w:val="000000"/>
        <w:sz w:val="21"/>
        <w:szCs w:val="21"/>
      </w:rPr>
      <w:t xml:space="preserve">东华理工大学长江学院毕业设计（论文）                                    </w:t>
    </w:r>
    <w:r>
      <w:t>系统</w:t>
    </w:r>
    <w:r>
      <w:rPr>
        <w:rFonts w:hint="eastAsia"/>
      </w:rPr>
      <w:t>测试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A8FF2" w14:textId="77777777" w:rsidR="00F719B9" w:rsidRDefault="00000000">
    <w:pPr>
      <w:pStyle w:val="a9"/>
      <w:pBdr>
        <w:bottom w:val="single" w:sz="4" w:space="1" w:color="auto"/>
        <w:right w:val="none" w:sz="0" w:space="5" w:color="auto"/>
      </w:pBdr>
    </w:pPr>
    <w:r>
      <w:rPr>
        <w:rFonts w:ascii="宋体" w:hAnsi="宋体" w:cs="宋体" w:hint="eastAsia"/>
        <w:color w:val="000000"/>
        <w:sz w:val="21"/>
        <w:szCs w:val="21"/>
      </w:rPr>
      <w:t>东华理工大学长江学院毕业设计（论文）                                       结论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FE91" w14:textId="77777777" w:rsidR="00F719B9" w:rsidRDefault="00000000">
    <w:pPr>
      <w:pStyle w:val="a9"/>
      <w:pBdr>
        <w:bottom w:val="single" w:sz="4" w:space="1" w:color="auto"/>
      </w:pBdr>
    </w:pPr>
    <w:r>
      <w:rPr>
        <w:rFonts w:ascii="宋体" w:hAnsi="宋体" w:cs="宋体" w:hint="eastAsia"/>
        <w:color w:val="000000"/>
        <w:sz w:val="21"/>
        <w:szCs w:val="21"/>
      </w:rPr>
      <w:t>东华理工大学长江学院毕业设计（论文）                                       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3EF6E" w14:textId="290DF0BC" w:rsidR="00F719B9" w:rsidRDefault="00000000">
    <w:pPr>
      <w:pStyle w:val="a9"/>
      <w:pBdr>
        <w:bottom w:val="single" w:sz="4" w:space="1" w:color="auto"/>
      </w:pBdr>
    </w:pPr>
    <w:r>
      <w:rPr>
        <w:rFonts w:ascii="宋体" w:hAnsi="宋体" w:cs="宋体" w:hint="eastAsia"/>
        <w:color w:val="000000"/>
        <w:sz w:val="21"/>
        <w:szCs w:val="21"/>
      </w:rPr>
      <w:t>东华理工大学长江学院毕业设计（论文）                                   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A2151" w14:textId="77777777"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6C63" w14:textId="23B827B1" w:rsidR="00F719B9" w:rsidRDefault="00000000">
    <w:pPr>
      <w:pStyle w:val="a9"/>
      <w:pBdr>
        <w:bottom w:val="single" w:sz="4" w:space="1" w:color="auto"/>
      </w:pBdr>
      <w:jc w:val="left"/>
    </w:pPr>
    <w:r>
      <w:rPr>
        <w:rFonts w:ascii="宋体" w:hAnsi="宋体" w:cs="宋体" w:hint="eastAsia"/>
        <w:color w:val="000000"/>
        <w:sz w:val="21"/>
        <w:szCs w:val="21"/>
      </w:rPr>
      <w:t>东华理工大学长江学院毕业设计（论文）                                   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24E0C" w14:textId="77777777" w:rsidR="00F719B9" w:rsidRDefault="00000000">
    <w:pPr>
      <w:pStyle w:val="a9"/>
      <w:pBdr>
        <w:bottom w:val="single" w:sz="4" w:space="1" w:color="auto"/>
      </w:pBdr>
      <w:jc w:val="left"/>
    </w:pPr>
    <w:r>
      <w:rPr>
        <w:rFonts w:ascii="宋体" w:hAnsi="宋体" w:cs="宋体" w:hint="eastAsia"/>
        <w:color w:val="000000"/>
        <w:sz w:val="21"/>
        <w:szCs w:val="21"/>
      </w:rPr>
      <w:t xml:space="preserve">东华理工大学长江学院毕业设计（论文）                                     </w:t>
    </w:r>
    <w:r>
      <w:rPr>
        <w:rFonts w:ascii="宋体" w:hAnsi="宋体" w:cs="宋体"/>
        <w:color w:val="000000"/>
        <w:sz w:val="21"/>
        <w:szCs w:val="21"/>
      </w:rPr>
      <w:t xml:space="preserve">  </w:t>
    </w:r>
    <w:r>
      <w:rPr>
        <w:rFonts w:ascii="宋体" w:hAnsi="宋体" w:cs="宋体" w:hint="eastAsia"/>
        <w:color w:val="000000"/>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FE0F" w14:textId="77777777"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w:t>
    </w:r>
    <w:r>
      <w:rPr>
        <w:rFonts w:ascii="宋体" w:hAnsi="宋体" w:cs="宋体"/>
        <w:color w:val="000000"/>
        <w:sz w:val="21"/>
        <w:szCs w:val="21"/>
      </w:rPr>
      <w:t xml:space="preserve">         </w:t>
    </w:r>
    <w:r>
      <w:rPr>
        <w:rFonts w:ascii="宋体" w:hAnsi="宋体" w:cs="宋体" w:hint="eastAsia"/>
        <w:color w:val="000000"/>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93FB" w14:textId="77777777"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w:t>
    </w:r>
    <w:del w:id="122" w:author="Microsoft Office User" w:date="2024-03-20T12:09:00Z">
      <w:r w:rsidDel="004F5CA4">
        <w:rPr>
          <w:rFonts w:ascii="宋体" w:hAnsi="宋体" w:cs="宋体" w:hint="eastAsia"/>
          <w:color w:val="000000"/>
          <w:sz w:val="21"/>
          <w:szCs w:val="21"/>
        </w:rPr>
        <w:delText xml:space="preserve"> </w:delText>
      </w:r>
    </w:del>
    <w:r>
      <w:rPr>
        <w:rFonts w:ascii="宋体" w:hAnsi="宋体" w:cs="宋体" w:hint="eastAsia"/>
        <w:color w:val="000000"/>
        <w:sz w:val="21"/>
        <w:szCs w:val="21"/>
      </w:rPr>
      <w:t>相关技术及路线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E478" w14:textId="1D313466"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w:t>
    </w:r>
    <w:r>
      <w:rPr>
        <w:rFonts w:ascii="宋体" w:hAnsi="宋体" w:cs="宋体" w:hint="eastAsia"/>
        <w:color w:val="000000"/>
        <w:sz w:val="21"/>
        <w:szCs w:val="21"/>
      </w:rPr>
      <w:tab/>
    </w:r>
    <w:r w:rsidR="00416C3D">
      <w:rPr>
        <w:rFonts w:ascii="宋体" w:hAnsi="宋体" w:cs="宋体" w:hint="eastAsia"/>
        <w:color w:val="000000"/>
        <w:sz w:val="21"/>
        <w:szCs w:val="21"/>
      </w:rPr>
      <w:t>可行性</w:t>
    </w:r>
    <w:r>
      <w:rPr>
        <w:rFonts w:ascii="宋体" w:hAnsi="宋体" w:cs="宋体" w:hint="eastAsia"/>
        <w:color w:val="000000"/>
        <w:sz w:val="21"/>
        <w:szCs w:val="21"/>
      </w:rPr>
      <w:t xml:space="preserve">分析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19AA8" w14:textId="77777777"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w:t>
    </w:r>
    <w:r>
      <w:rPr>
        <w:rFonts w:ascii="宋体" w:hAnsi="宋体" w:cs="宋体"/>
        <w:color w:val="000000"/>
        <w:sz w:val="21"/>
        <w:szCs w:val="21"/>
      </w:rPr>
      <w:t xml:space="preserve">           </w:t>
    </w:r>
    <w:r>
      <w:rPr>
        <w:rFonts w:ascii="宋体" w:hAnsi="宋体" w:cs="宋体" w:hint="eastAsia"/>
        <w:color w:val="000000"/>
        <w:sz w:val="21"/>
        <w:szCs w:val="21"/>
      </w:rPr>
      <w:t xml:space="preserve">需求分析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38632" w14:textId="77777777" w:rsidR="00F719B9" w:rsidRDefault="00000000">
    <w:pPr>
      <w:pStyle w:val="a9"/>
      <w:pBdr>
        <w:bottom w:val="single" w:sz="4" w:space="1" w:color="auto"/>
      </w:pBdr>
    </w:pPr>
    <w:r>
      <w:rPr>
        <w:rFonts w:ascii="宋体" w:hAnsi="宋体" w:cs="宋体" w:hint="eastAsia"/>
        <w:color w:val="000000"/>
        <w:sz w:val="21"/>
        <w:szCs w:val="21"/>
      </w:rPr>
      <w:t xml:space="preserve">东华理工大学长江学院毕业设计（论文）                        </w:t>
    </w:r>
    <w:r>
      <w:rPr>
        <w:rFonts w:ascii="宋体" w:hAnsi="宋体" w:cs="宋体"/>
        <w:color w:val="000000"/>
        <w:sz w:val="21"/>
        <w:szCs w:val="21"/>
      </w:rPr>
      <w:t xml:space="preserve">           </w:t>
    </w:r>
    <w:r>
      <w:rPr>
        <w:rFonts w:ascii="宋体" w:hAnsi="宋体" w:cs="宋体" w:hint="eastAsia"/>
        <w:color w:val="000000"/>
        <w:sz w:val="21"/>
        <w:szCs w:val="21"/>
      </w:rPr>
      <w:t xml:space="preserve">系统设计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AC0E14"/>
    <w:multiLevelType w:val="singleLevel"/>
    <w:tmpl w:val="D0AC0E14"/>
    <w:lvl w:ilvl="0">
      <w:start w:val="1"/>
      <w:numFmt w:val="decimal"/>
      <w:suff w:val="nothing"/>
      <w:lvlText w:val="（%1）"/>
      <w:lvlJc w:val="left"/>
    </w:lvl>
  </w:abstractNum>
  <w:abstractNum w:abstractNumId="1" w15:restartNumberingAfterBreak="0">
    <w:nsid w:val="033009D4"/>
    <w:multiLevelType w:val="multilevel"/>
    <w:tmpl w:val="033009D4"/>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04BA1144"/>
    <w:multiLevelType w:val="hybridMultilevel"/>
    <w:tmpl w:val="0BD41A34"/>
    <w:lvl w:ilvl="0" w:tplc="626E9AD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D80E56"/>
    <w:multiLevelType w:val="hybridMultilevel"/>
    <w:tmpl w:val="6172B8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7F994E"/>
    <w:multiLevelType w:val="multilevel"/>
    <w:tmpl w:val="067F994E"/>
    <w:lvl w:ilvl="0">
      <w:start w:val="1"/>
      <w:numFmt w:val="decimal"/>
      <w:pStyle w:val="2"/>
      <w:lvlText w:val="%1."/>
      <w:lvlJc w:val="left"/>
      <w:pPr>
        <w:tabs>
          <w:tab w:val="left" w:pos="3578"/>
        </w:tabs>
        <w:ind w:left="3686"/>
      </w:pPr>
    </w:lvl>
    <w:lvl w:ilvl="1">
      <w:start w:val="1"/>
      <w:numFmt w:val="decimal"/>
      <w:suff w:val="space"/>
      <w:lvlText w:val="%1.%2"/>
      <w:lvlJc w:val="left"/>
      <w:pPr>
        <w:ind w:left="-560" w:firstLine="0"/>
      </w:pPr>
      <w:rPr>
        <w:rFonts w:hint="default"/>
      </w:rPr>
    </w:lvl>
    <w:lvl w:ilvl="2">
      <w:start w:val="1"/>
      <w:numFmt w:val="decimal"/>
      <w:suff w:val="space"/>
      <w:lvlText w:val="%1.%2.%3"/>
      <w:lvlJc w:val="left"/>
      <w:pPr>
        <w:ind w:left="-480" w:firstLine="0"/>
      </w:pPr>
      <w:rPr>
        <w:rFonts w:hint="default"/>
      </w:rPr>
    </w:lvl>
    <w:lvl w:ilvl="3">
      <w:start w:val="1"/>
      <w:numFmt w:val="decimal"/>
      <w:suff w:val="space"/>
      <w:lvlText w:val="%1.%2.%3.%4"/>
      <w:lvlJc w:val="left"/>
      <w:pPr>
        <w:ind w:left="-48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7626A20"/>
    <w:multiLevelType w:val="multilevel"/>
    <w:tmpl w:val="1A28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35FB3"/>
    <w:multiLevelType w:val="hybridMultilevel"/>
    <w:tmpl w:val="1CC8971A"/>
    <w:lvl w:ilvl="0" w:tplc="B7C0C2D6">
      <w:start w:val="1"/>
      <w:numFmt w:val="decimal"/>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0AD60B3"/>
    <w:multiLevelType w:val="hybridMultilevel"/>
    <w:tmpl w:val="B65441CA"/>
    <w:lvl w:ilvl="0" w:tplc="5710513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3AC6222"/>
    <w:multiLevelType w:val="hybridMultilevel"/>
    <w:tmpl w:val="F91A0CA0"/>
    <w:lvl w:ilvl="0" w:tplc="626E9AD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EEC6F5A"/>
    <w:multiLevelType w:val="multilevel"/>
    <w:tmpl w:val="4EEC6F5A"/>
    <w:lvl w:ilvl="0">
      <w:start w:val="1"/>
      <w:numFmt w:val="decimalEnclosedCircle"/>
      <w:lvlText w:val="%1"/>
      <w:lvlJc w:val="left"/>
      <w:pPr>
        <w:ind w:left="927" w:hanging="360"/>
      </w:pPr>
      <w:rPr>
        <w:rFonts w:hint="default"/>
      </w:rPr>
    </w:lvl>
    <w:lvl w:ilvl="1">
      <w:start w:val="1"/>
      <w:numFmt w:val="lowerLetter"/>
      <w:lvlText w:val="%2)"/>
      <w:lvlJc w:val="left"/>
      <w:pPr>
        <w:ind w:left="1305" w:hanging="420"/>
      </w:pPr>
    </w:lvl>
    <w:lvl w:ilvl="2">
      <w:start w:val="1"/>
      <w:numFmt w:val="lowerRoman"/>
      <w:lvlText w:val="%3."/>
      <w:lvlJc w:val="right"/>
      <w:pPr>
        <w:ind w:left="1725" w:hanging="420"/>
      </w:pPr>
    </w:lvl>
    <w:lvl w:ilvl="3">
      <w:start w:val="1"/>
      <w:numFmt w:val="decimal"/>
      <w:lvlText w:val="%4."/>
      <w:lvlJc w:val="left"/>
      <w:pPr>
        <w:ind w:left="2145" w:hanging="420"/>
      </w:pPr>
    </w:lvl>
    <w:lvl w:ilvl="4">
      <w:start w:val="1"/>
      <w:numFmt w:val="lowerLetter"/>
      <w:lvlText w:val="%5)"/>
      <w:lvlJc w:val="left"/>
      <w:pPr>
        <w:ind w:left="2565" w:hanging="420"/>
      </w:pPr>
    </w:lvl>
    <w:lvl w:ilvl="5">
      <w:start w:val="1"/>
      <w:numFmt w:val="lowerRoman"/>
      <w:lvlText w:val="%6."/>
      <w:lvlJc w:val="right"/>
      <w:pPr>
        <w:ind w:left="2985" w:hanging="420"/>
      </w:pPr>
    </w:lvl>
    <w:lvl w:ilvl="6">
      <w:start w:val="1"/>
      <w:numFmt w:val="decimal"/>
      <w:lvlText w:val="%7."/>
      <w:lvlJc w:val="left"/>
      <w:pPr>
        <w:ind w:left="3405" w:hanging="420"/>
      </w:pPr>
    </w:lvl>
    <w:lvl w:ilvl="7">
      <w:start w:val="1"/>
      <w:numFmt w:val="lowerLetter"/>
      <w:lvlText w:val="%8)"/>
      <w:lvlJc w:val="left"/>
      <w:pPr>
        <w:ind w:left="3825" w:hanging="420"/>
      </w:pPr>
    </w:lvl>
    <w:lvl w:ilvl="8">
      <w:start w:val="1"/>
      <w:numFmt w:val="lowerRoman"/>
      <w:lvlText w:val="%9."/>
      <w:lvlJc w:val="right"/>
      <w:pPr>
        <w:ind w:left="4245" w:hanging="420"/>
      </w:pPr>
    </w:lvl>
  </w:abstractNum>
  <w:abstractNum w:abstractNumId="10" w15:restartNumberingAfterBreak="0">
    <w:nsid w:val="6C3B4F8F"/>
    <w:multiLevelType w:val="multilevel"/>
    <w:tmpl w:val="033009D4"/>
    <w:styleLink w:val="1"/>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6C442D88"/>
    <w:multiLevelType w:val="hybridMultilevel"/>
    <w:tmpl w:val="0E46052A"/>
    <w:lvl w:ilvl="0" w:tplc="626E9AD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40D66FB"/>
    <w:multiLevelType w:val="hybridMultilevel"/>
    <w:tmpl w:val="FB7C6946"/>
    <w:lvl w:ilvl="0" w:tplc="A896376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48112996">
    <w:abstractNumId w:val="4"/>
  </w:num>
  <w:num w:numId="2" w16cid:durableId="435104607">
    <w:abstractNumId w:val="0"/>
  </w:num>
  <w:num w:numId="3" w16cid:durableId="879393238">
    <w:abstractNumId w:val="1"/>
  </w:num>
  <w:num w:numId="4" w16cid:durableId="1725333261">
    <w:abstractNumId w:val="9"/>
  </w:num>
  <w:num w:numId="5" w16cid:durableId="322584114">
    <w:abstractNumId w:val="12"/>
  </w:num>
  <w:num w:numId="6" w16cid:durableId="739794037">
    <w:abstractNumId w:val="7"/>
  </w:num>
  <w:num w:numId="7" w16cid:durableId="1540242044">
    <w:abstractNumId w:val="6"/>
  </w:num>
  <w:num w:numId="8" w16cid:durableId="819612539">
    <w:abstractNumId w:val="2"/>
  </w:num>
  <w:num w:numId="9" w16cid:durableId="238098795">
    <w:abstractNumId w:val="5"/>
  </w:num>
  <w:num w:numId="10" w16cid:durableId="901595993">
    <w:abstractNumId w:val="11"/>
  </w:num>
  <w:num w:numId="11" w16cid:durableId="892159680">
    <w:abstractNumId w:val="3"/>
  </w:num>
  <w:num w:numId="12" w16cid:durableId="1386415876">
    <w:abstractNumId w:val="8"/>
  </w:num>
  <w:num w:numId="13" w16cid:durableId="204840885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 Y">
    <w15:presenceInfo w15:providerId="Windows Live" w15:userId="95ccbc4d0c7863f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UxYzIwMTJlMjZhYjU1NDYwY2MyMjMyNTEzMWM1OTMifQ=="/>
  </w:docVars>
  <w:rsids>
    <w:rsidRoot w:val="00172A27"/>
    <w:rsid w:val="00001707"/>
    <w:rsid w:val="0000480D"/>
    <w:rsid w:val="00004A08"/>
    <w:rsid w:val="00007503"/>
    <w:rsid w:val="00010CEC"/>
    <w:rsid w:val="00012C08"/>
    <w:rsid w:val="000206AD"/>
    <w:rsid w:val="00043403"/>
    <w:rsid w:val="000434E5"/>
    <w:rsid w:val="00045C39"/>
    <w:rsid w:val="00046553"/>
    <w:rsid w:val="00050139"/>
    <w:rsid w:val="000514C1"/>
    <w:rsid w:val="000520C6"/>
    <w:rsid w:val="00066B11"/>
    <w:rsid w:val="000710E4"/>
    <w:rsid w:val="00075289"/>
    <w:rsid w:val="000829A9"/>
    <w:rsid w:val="0008547A"/>
    <w:rsid w:val="000954DD"/>
    <w:rsid w:val="00097797"/>
    <w:rsid w:val="000B237C"/>
    <w:rsid w:val="000B7016"/>
    <w:rsid w:val="000B79B8"/>
    <w:rsid w:val="000D3D22"/>
    <w:rsid w:val="000D65AA"/>
    <w:rsid w:val="000E3F13"/>
    <w:rsid w:val="000E3F6A"/>
    <w:rsid w:val="000F11E9"/>
    <w:rsid w:val="000F2FBD"/>
    <w:rsid w:val="000F41DC"/>
    <w:rsid w:val="000F7BAC"/>
    <w:rsid w:val="00106FF9"/>
    <w:rsid w:val="001070BD"/>
    <w:rsid w:val="001127B5"/>
    <w:rsid w:val="00113D17"/>
    <w:rsid w:val="00116216"/>
    <w:rsid w:val="001200B6"/>
    <w:rsid w:val="001338BC"/>
    <w:rsid w:val="00137509"/>
    <w:rsid w:val="00143EE9"/>
    <w:rsid w:val="001619E4"/>
    <w:rsid w:val="00163EAC"/>
    <w:rsid w:val="0016734D"/>
    <w:rsid w:val="00167C87"/>
    <w:rsid w:val="00172A27"/>
    <w:rsid w:val="00176857"/>
    <w:rsid w:val="00181222"/>
    <w:rsid w:val="00186540"/>
    <w:rsid w:val="00192060"/>
    <w:rsid w:val="00194882"/>
    <w:rsid w:val="001A0455"/>
    <w:rsid w:val="001A28D8"/>
    <w:rsid w:val="001C50CA"/>
    <w:rsid w:val="001D17ED"/>
    <w:rsid w:val="001D5894"/>
    <w:rsid w:val="001D7C75"/>
    <w:rsid w:val="001E0E93"/>
    <w:rsid w:val="001E391C"/>
    <w:rsid w:val="001E648B"/>
    <w:rsid w:val="001E73C2"/>
    <w:rsid w:val="001F20C3"/>
    <w:rsid w:val="001F24D8"/>
    <w:rsid w:val="001F60B1"/>
    <w:rsid w:val="001F6C47"/>
    <w:rsid w:val="00203A3B"/>
    <w:rsid w:val="0020426B"/>
    <w:rsid w:val="002063B7"/>
    <w:rsid w:val="00221425"/>
    <w:rsid w:val="002234ED"/>
    <w:rsid w:val="00223B6E"/>
    <w:rsid w:val="00231133"/>
    <w:rsid w:val="00233D7A"/>
    <w:rsid w:val="00237ACE"/>
    <w:rsid w:val="002435C5"/>
    <w:rsid w:val="00263B4C"/>
    <w:rsid w:val="00266A3E"/>
    <w:rsid w:val="00284F00"/>
    <w:rsid w:val="0028623B"/>
    <w:rsid w:val="00286FEA"/>
    <w:rsid w:val="002963BF"/>
    <w:rsid w:val="002A53A2"/>
    <w:rsid w:val="002B2799"/>
    <w:rsid w:val="002B2938"/>
    <w:rsid w:val="002B3B28"/>
    <w:rsid w:val="002C06BF"/>
    <w:rsid w:val="002D2730"/>
    <w:rsid w:val="002E2851"/>
    <w:rsid w:val="002F6948"/>
    <w:rsid w:val="002F7DA0"/>
    <w:rsid w:val="00301039"/>
    <w:rsid w:val="00302C43"/>
    <w:rsid w:val="00303AE0"/>
    <w:rsid w:val="003139A5"/>
    <w:rsid w:val="00314379"/>
    <w:rsid w:val="00322AA1"/>
    <w:rsid w:val="0032353E"/>
    <w:rsid w:val="00324A75"/>
    <w:rsid w:val="003360DC"/>
    <w:rsid w:val="003377B2"/>
    <w:rsid w:val="003427FE"/>
    <w:rsid w:val="00355028"/>
    <w:rsid w:val="003552EF"/>
    <w:rsid w:val="003639C5"/>
    <w:rsid w:val="0036432A"/>
    <w:rsid w:val="00364EE8"/>
    <w:rsid w:val="00374DAD"/>
    <w:rsid w:val="00383761"/>
    <w:rsid w:val="003930A2"/>
    <w:rsid w:val="003958A8"/>
    <w:rsid w:val="003964CD"/>
    <w:rsid w:val="003B56C9"/>
    <w:rsid w:val="003C6004"/>
    <w:rsid w:val="003C79DA"/>
    <w:rsid w:val="003D04E0"/>
    <w:rsid w:val="003D3212"/>
    <w:rsid w:val="003D7126"/>
    <w:rsid w:val="003E0320"/>
    <w:rsid w:val="003E494E"/>
    <w:rsid w:val="003E6923"/>
    <w:rsid w:val="003F070A"/>
    <w:rsid w:val="003F2B5D"/>
    <w:rsid w:val="00411812"/>
    <w:rsid w:val="004127B6"/>
    <w:rsid w:val="00412EFC"/>
    <w:rsid w:val="004146E6"/>
    <w:rsid w:val="0041680B"/>
    <w:rsid w:val="00416C3D"/>
    <w:rsid w:val="00426556"/>
    <w:rsid w:val="00427980"/>
    <w:rsid w:val="00427F0F"/>
    <w:rsid w:val="004339A6"/>
    <w:rsid w:val="004366FA"/>
    <w:rsid w:val="004454EF"/>
    <w:rsid w:val="004459BA"/>
    <w:rsid w:val="00461178"/>
    <w:rsid w:val="00471170"/>
    <w:rsid w:val="004733CC"/>
    <w:rsid w:val="004779CE"/>
    <w:rsid w:val="0048040B"/>
    <w:rsid w:val="0048548E"/>
    <w:rsid w:val="004A310C"/>
    <w:rsid w:val="004B5B19"/>
    <w:rsid w:val="004C6B80"/>
    <w:rsid w:val="004E2C7F"/>
    <w:rsid w:val="004E3809"/>
    <w:rsid w:val="004E6EED"/>
    <w:rsid w:val="004F5CA4"/>
    <w:rsid w:val="00507584"/>
    <w:rsid w:val="005245A5"/>
    <w:rsid w:val="00550AAA"/>
    <w:rsid w:val="0055202D"/>
    <w:rsid w:val="0055305B"/>
    <w:rsid w:val="00557AF6"/>
    <w:rsid w:val="00560D8F"/>
    <w:rsid w:val="005714C5"/>
    <w:rsid w:val="0057160F"/>
    <w:rsid w:val="00572846"/>
    <w:rsid w:val="00573914"/>
    <w:rsid w:val="00575A5E"/>
    <w:rsid w:val="00576DE0"/>
    <w:rsid w:val="00582880"/>
    <w:rsid w:val="00586EA1"/>
    <w:rsid w:val="0059067B"/>
    <w:rsid w:val="00596FA6"/>
    <w:rsid w:val="005A28DF"/>
    <w:rsid w:val="005B16F1"/>
    <w:rsid w:val="005C0A50"/>
    <w:rsid w:val="005C1D28"/>
    <w:rsid w:val="005C44A4"/>
    <w:rsid w:val="005D0F64"/>
    <w:rsid w:val="005D2CF6"/>
    <w:rsid w:val="005E1FF2"/>
    <w:rsid w:val="005F262F"/>
    <w:rsid w:val="005F3D40"/>
    <w:rsid w:val="005F7051"/>
    <w:rsid w:val="006004DD"/>
    <w:rsid w:val="00602260"/>
    <w:rsid w:val="006033AD"/>
    <w:rsid w:val="0061392F"/>
    <w:rsid w:val="00620E11"/>
    <w:rsid w:val="00627FBA"/>
    <w:rsid w:val="00632B52"/>
    <w:rsid w:val="006373C7"/>
    <w:rsid w:val="00640E5F"/>
    <w:rsid w:val="00642470"/>
    <w:rsid w:val="00646238"/>
    <w:rsid w:val="006510BD"/>
    <w:rsid w:val="00651B5E"/>
    <w:rsid w:val="00666244"/>
    <w:rsid w:val="0067388F"/>
    <w:rsid w:val="006806DD"/>
    <w:rsid w:val="006A08C2"/>
    <w:rsid w:val="006A10AD"/>
    <w:rsid w:val="006A3894"/>
    <w:rsid w:val="006B1C27"/>
    <w:rsid w:val="006C6F7C"/>
    <w:rsid w:val="006E21D7"/>
    <w:rsid w:val="006E5A86"/>
    <w:rsid w:val="006F0876"/>
    <w:rsid w:val="006F3034"/>
    <w:rsid w:val="006F41C0"/>
    <w:rsid w:val="006F73D0"/>
    <w:rsid w:val="007000AB"/>
    <w:rsid w:val="007130BB"/>
    <w:rsid w:val="00717D91"/>
    <w:rsid w:val="007243F4"/>
    <w:rsid w:val="00724F5B"/>
    <w:rsid w:val="00727757"/>
    <w:rsid w:val="007403D7"/>
    <w:rsid w:val="007453F5"/>
    <w:rsid w:val="0074676A"/>
    <w:rsid w:val="007515BA"/>
    <w:rsid w:val="007831C1"/>
    <w:rsid w:val="00784A49"/>
    <w:rsid w:val="007A4888"/>
    <w:rsid w:val="007B633A"/>
    <w:rsid w:val="007C56FD"/>
    <w:rsid w:val="007D0358"/>
    <w:rsid w:val="007D1648"/>
    <w:rsid w:val="007D1EDA"/>
    <w:rsid w:val="007D4384"/>
    <w:rsid w:val="007D596B"/>
    <w:rsid w:val="007D59BA"/>
    <w:rsid w:val="007E1B9D"/>
    <w:rsid w:val="007E249C"/>
    <w:rsid w:val="007F40B8"/>
    <w:rsid w:val="0080171B"/>
    <w:rsid w:val="00810483"/>
    <w:rsid w:val="008160AD"/>
    <w:rsid w:val="008252BA"/>
    <w:rsid w:val="00825946"/>
    <w:rsid w:val="0082798B"/>
    <w:rsid w:val="00827D93"/>
    <w:rsid w:val="00830910"/>
    <w:rsid w:val="00831AD5"/>
    <w:rsid w:val="00833536"/>
    <w:rsid w:val="0083413A"/>
    <w:rsid w:val="00836329"/>
    <w:rsid w:val="00836FF3"/>
    <w:rsid w:val="00844C4B"/>
    <w:rsid w:val="00860799"/>
    <w:rsid w:val="00873CDC"/>
    <w:rsid w:val="008806E7"/>
    <w:rsid w:val="0088092B"/>
    <w:rsid w:val="00891D0E"/>
    <w:rsid w:val="0089285E"/>
    <w:rsid w:val="008A07EC"/>
    <w:rsid w:val="008B7112"/>
    <w:rsid w:val="008B7906"/>
    <w:rsid w:val="008C269B"/>
    <w:rsid w:val="008C3533"/>
    <w:rsid w:val="008D5F56"/>
    <w:rsid w:val="008E08B2"/>
    <w:rsid w:val="008E4E16"/>
    <w:rsid w:val="008E7E07"/>
    <w:rsid w:val="008F7A58"/>
    <w:rsid w:val="00901118"/>
    <w:rsid w:val="0090765F"/>
    <w:rsid w:val="0091286F"/>
    <w:rsid w:val="0091510C"/>
    <w:rsid w:val="00916D93"/>
    <w:rsid w:val="009225F5"/>
    <w:rsid w:val="00926378"/>
    <w:rsid w:val="00941818"/>
    <w:rsid w:val="00961FDC"/>
    <w:rsid w:val="009708D2"/>
    <w:rsid w:val="0098445D"/>
    <w:rsid w:val="00987436"/>
    <w:rsid w:val="009934A5"/>
    <w:rsid w:val="00996BD2"/>
    <w:rsid w:val="009A3FFD"/>
    <w:rsid w:val="009A5B12"/>
    <w:rsid w:val="009A6BE0"/>
    <w:rsid w:val="009D2FCB"/>
    <w:rsid w:val="009E2EAC"/>
    <w:rsid w:val="009F19C7"/>
    <w:rsid w:val="009F774C"/>
    <w:rsid w:val="00A010EB"/>
    <w:rsid w:val="00A06D89"/>
    <w:rsid w:val="00A20993"/>
    <w:rsid w:val="00A26409"/>
    <w:rsid w:val="00A31883"/>
    <w:rsid w:val="00A32C19"/>
    <w:rsid w:val="00A32E15"/>
    <w:rsid w:val="00A44730"/>
    <w:rsid w:val="00A47DBF"/>
    <w:rsid w:val="00A5256A"/>
    <w:rsid w:val="00A5318A"/>
    <w:rsid w:val="00A55E23"/>
    <w:rsid w:val="00A62146"/>
    <w:rsid w:val="00A67319"/>
    <w:rsid w:val="00A7338C"/>
    <w:rsid w:val="00A8620F"/>
    <w:rsid w:val="00A87626"/>
    <w:rsid w:val="00A95CE6"/>
    <w:rsid w:val="00A969A3"/>
    <w:rsid w:val="00AA549E"/>
    <w:rsid w:val="00AA7641"/>
    <w:rsid w:val="00AB194A"/>
    <w:rsid w:val="00AB3176"/>
    <w:rsid w:val="00AC33FF"/>
    <w:rsid w:val="00AC60F8"/>
    <w:rsid w:val="00AD53C0"/>
    <w:rsid w:val="00AE2A2F"/>
    <w:rsid w:val="00AE65CC"/>
    <w:rsid w:val="00AF3A61"/>
    <w:rsid w:val="00B0317F"/>
    <w:rsid w:val="00B03187"/>
    <w:rsid w:val="00B06C24"/>
    <w:rsid w:val="00B14739"/>
    <w:rsid w:val="00B219FC"/>
    <w:rsid w:val="00B21F84"/>
    <w:rsid w:val="00B23002"/>
    <w:rsid w:val="00B233C6"/>
    <w:rsid w:val="00B25C37"/>
    <w:rsid w:val="00B64DB4"/>
    <w:rsid w:val="00B74DD5"/>
    <w:rsid w:val="00B77038"/>
    <w:rsid w:val="00B8434A"/>
    <w:rsid w:val="00B9298A"/>
    <w:rsid w:val="00B94702"/>
    <w:rsid w:val="00BB1370"/>
    <w:rsid w:val="00BB534C"/>
    <w:rsid w:val="00BC046C"/>
    <w:rsid w:val="00BC3C22"/>
    <w:rsid w:val="00BC6EAF"/>
    <w:rsid w:val="00BD0123"/>
    <w:rsid w:val="00BF60A5"/>
    <w:rsid w:val="00BF610B"/>
    <w:rsid w:val="00C12D38"/>
    <w:rsid w:val="00C22B24"/>
    <w:rsid w:val="00C27C88"/>
    <w:rsid w:val="00C349D7"/>
    <w:rsid w:val="00C40279"/>
    <w:rsid w:val="00C713B2"/>
    <w:rsid w:val="00C73568"/>
    <w:rsid w:val="00C7493C"/>
    <w:rsid w:val="00C77461"/>
    <w:rsid w:val="00C80BFB"/>
    <w:rsid w:val="00C81219"/>
    <w:rsid w:val="00C8574A"/>
    <w:rsid w:val="00CB5E89"/>
    <w:rsid w:val="00CC63D3"/>
    <w:rsid w:val="00CE2D5C"/>
    <w:rsid w:val="00CF23A8"/>
    <w:rsid w:val="00CF579F"/>
    <w:rsid w:val="00D038B9"/>
    <w:rsid w:val="00D25D0C"/>
    <w:rsid w:val="00D25EB4"/>
    <w:rsid w:val="00D51EFD"/>
    <w:rsid w:val="00D5371A"/>
    <w:rsid w:val="00D53C7D"/>
    <w:rsid w:val="00D5530A"/>
    <w:rsid w:val="00D6351D"/>
    <w:rsid w:val="00D63A58"/>
    <w:rsid w:val="00D7229E"/>
    <w:rsid w:val="00D85CEF"/>
    <w:rsid w:val="00D869B1"/>
    <w:rsid w:val="00D9335A"/>
    <w:rsid w:val="00D9534F"/>
    <w:rsid w:val="00DA03DE"/>
    <w:rsid w:val="00DB0DD6"/>
    <w:rsid w:val="00DB4CCD"/>
    <w:rsid w:val="00DB5D5D"/>
    <w:rsid w:val="00DD59AE"/>
    <w:rsid w:val="00DE100D"/>
    <w:rsid w:val="00DE3262"/>
    <w:rsid w:val="00DE4FA1"/>
    <w:rsid w:val="00DF4777"/>
    <w:rsid w:val="00DF685F"/>
    <w:rsid w:val="00DF6BB6"/>
    <w:rsid w:val="00E035C6"/>
    <w:rsid w:val="00E06F79"/>
    <w:rsid w:val="00E10FC7"/>
    <w:rsid w:val="00E12B4E"/>
    <w:rsid w:val="00E156C5"/>
    <w:rsid w:val="00E174DA"/>
    <w:rsid w:val="00E17ADE"/>
    <w:rsid w:val="00E2160E"/>
    <w:rsid w:val="00E26849"/>
    <w:rsid w:val="00E30A95"/>
    <w:rsid w:val="00E310CD"/>
    <w:rsid w:val="00E32D63"/>
    <w:rsid w:val="00E33214"/>
    <w:rsid w:val="00E348C8"/>
    <w:rsid w:val="00E364A0"/>
    <w:rsid w:val="00E44821"/>
    <w:rsid w:val="00E44EF9"/>
    <w:rsid w:val="00E56F3F"/>
    <w:rsid w:val="00E6316B"/>
    <w:rsid w:val="00E6322D"/>
    <w:rsid w:val="00E66361"/>
    <w:rsid w:val="00E6740B"/>
    <w:rsid w:val="00E8563C"/>
    <w:rsid w:val="00E90F15"/>
    <w:rsid w:val="00E92E10"/>
    <w:rsid w:val="00EC2F6F"/>
    <w:rsid w:val="00ED3684"/>
    <w:rsid w:val="00ED5C70"/>
    <w:rsid w:val="00EE65E4"/>
    <w:rsid w:val="00EF72BC"/>
    <w:rsid w:val="00EF74A2"/>
    <w:rsid w:val="00F02118"/>
    <w:rsid w:val="00F078D2"/>
    <w:rsid w:val="00F12E07"/>
    <w:rsid w:val="00F12FC3"/>
    <w:rsid w:val="00F26EB6"/>
    <w:rsid w:val="00F327BF"/>
    <w:rsid w:val="00F4217B"/>
    <w:rsid w:val="00F5765D"/>
    <w:rsid w:val="00F719B9"/>
    <w:rsid w:val="00F721AC"/>
    <w:rsid w:val="00F855FD"/>
    <w:rsid w:val="00F94BE7"/>
    <w:rsid w:val="00F95635"/>
    <w:rsid w:val="00F95F64"/>
    <w:rsid w:val="00F96023"/>
    <w:rsid w:val="00FA016E"/>
    <w:rsid w:val="00FA4811"/>
    <w:rsid w:val="00FB003E"/>
    <w:rsid w:val="00FB229A"/>
    <w:rsid w:val="00FB5406"/>
    <w:rsid w:val="00FB663A"/>
    <w:rsid w:val="00FB679F"/>
    <w:rsid w:val="00FC4BDD"/>
    <w:rsid w:val="00FC7CB2"/>
    <w:rsid w:val="00FE1213"/>
    <w:rsid w:val="00FF0E4C"/>
    <w:rsid w:val="00FF1142"/>
    <w:rsid w:val="00FF25A3"/>
    <w:rsid w:val="00FF7D07"/>
    <w:rsid w:val="05C0366A"/>
    <w:rsid w:val="0CD313E9"/>
    <w:rsid w:val="11F201FF"/>
    <w:rsid w:val="14D10492"/>
    <w:rsid w:val="25743331"/>
    <w:rsid w:val="288A09F7"/>
    <w:rsid w:val="2EA331EB"/>
    <w:rsid w:val="30A8397D"/>
    <w:rsid w:val="39F20844"/>
    <w:rsid w:val="48E80BA8"/>
    <w:rsid w:val="534E02B7"/>
    <w:rsid w:val="57246FF8"/>
    <w:rsid w:val="592B62F3"/>
    <w:rsid w:val="72957FD7"/>
    <w:rsid w:val="72B555DA"/>
    <w:rsid w:val="73EA4E05"/>
    <w:rsid w:val="78EE4DE9"/>
    <w:rsid w:val="79081843"/>
    <w:rsid w:val="7B4C7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E3DA07"/>
  <w15:docId w15:val="{6157E8F7-6ED2-4909-88E9-C30066E89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Title" w:qFormat="1"/>
    <w:lsdException w:name="Default Paragraph Font" w:uiPriority="1" w:unhideWhenUsed="1" w:qFormat="1"/>
    <w:lsdException w:name="Subtitle" w:qFormat="1"/>
    <w:lsdException w:name="Body Text First Indent"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qFormat/>
    <w:pPr>
      <w:keepNext/>
      <w:keepLines/>
      <w:spacing w:before="340" w:after="330" w:line="576" w:lineRule="auto"/>
      <w:outlineLvl w:val="0"/>
    </w:pPr>
    <w:rPr>
      <w:b/>
      <w:kern w:val="44"/>
      <w:sz w:val="44"/>
    </w:rPr>
  </w:style>
  <w:style w:type="paragraph" w:styleId="20">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spacing w:beforeAutospacing="1" w:afterAutospacing="1"/>
      <w:jc w:val="left"/>
      <w:outlineLvl w:val="2"/>
    </w:pPr>
    <w:rPr>
      <w:rFonts w:ascii="宋体" w:hAnsi="宋体" w:hint="eastAsia"/>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link w:val="a5"/>
    <w:qFormat/>
    <w:pPr>
      <w:jc w:val="left"/>
    </w:pPr>
  </w:style>
  <w:style w:type="paragraph" w:styleId="TOC3">
    <w:name w:val="toc 3"/>
    <w:basedOn w:val="a"/>
    <w:next w:val="a"/>
    <w:uiPriority w:val="39"/>
    <w:qFormat/>
    <w:pPr>
      <w:ind w:leftChars="400" w:left="840"/>
    </w:pPr>
    <w:rPr>
      <w:sz w:val="24"/>
    </w:rPr>
  </w:style>
  <w:style w:type="paragraph" w:styleId="a6">
    <w:name w:val="Plain Text"/>
    <w:basedOn w:val="a"/>
    <w:qFormat/>
    <w:rPr>
      <w:rFonts w:ascii="宋体" w:hAnsi="Courier New" w:cs="Courier New"/>
      <w:szCs w:val="21"/>
    </w:rPr>
  </w:style>
  <w:style w:type="paragraph" w:styleId="a7">
    <w:name w:val="footer"/>
    <w:basedOn w:val="a"/>
    <w:link w:val="a8"/>
    <w:uiPriority w:val="99"/>
    <w:qFormat/>
    <w:pPr>
      <w:tabs>
        <w:tab w:val="center" w:pos="4153"/>
        <w:tab w:val="right" w:pos="8306"/>
      </w:tabs>
      <w:snapToGrid w:val="0"/>
      <w:jc w:val="left"/>
    </w:pPr>
    <w:rPr>
      <w:sz w:val="18"/>
    </w:rPr>
  </w:style>
  <w:style w:type="paragraph" w:styleId="a9">
    <w:name w:val="header"/>
    <w:basedOn w:val="a"/>
    <w:link w:val="aa"/>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rPr>
      <w:rFonts w:eastAsia="黑体"/>
      <w:sz w:val="24"/>
    </w:rPr>
  </w:style>
  <w:style w:type="paragraph" w:styleId="TOC2">
    <w:name w:val="toc 2"/>
    <w:basedOn w:val="a"/>
    <w:next w:val="a"/>
    <w:uiPriority w:val="39"/>
    <w:qFormat/>
    <w:pPr>
      <w:ind w:leftChars="200" w:left="420"/>
    </w:pPr>
    <w:rPr>
      <w:sz w:val="24"/>
    </w:rPr>
  </w:style>
  <w:style w:type="paragraph" w:styleId="ab">
    <w:name w:val="Normal (Web)"/>
    <w:basedOn w:val="a"/>
    <w:qFormat/>
    <w:pPr>
      <w:spacing w:beforeAutospacing="1" w:afterAutospacing="1"/>
      <w:jc w:val="left"/>
    </w:pPr>
    <w:rPr>
      <w:kern w:val="0"/>
      <w:sz w:val="24"/>
    </w:rPr>
  </w:style>
  <w:style w:type="paragraph" w:styleId="ac">
    <w:name w:val="annotation subject"/>
    <w:basedOn w:val="a4"/>
    <w:next w:val="a4"/>
    <w:link w:val="ad"/>
    <w:qFormat/>
    <w:rPr>
      <w:b/>
      <w:bCs/>
    </w:rPr>
  </w:style>
  <w:style w:type="paragraph" w:styleId="ae">
    <w:name w:val="Body Text First Indent"/>
    <w:basedOn w:val="a"/>
    <w:qFormat/>
    <w:pPr>
      <w:ind w:firstLineChars="200" w:firstLine="498"/>
    </w:pPr>
    <w:rPr>
      <w:rFonts w:asciiTheme="minorHAnsi" w:hAnsiTheme="minorHAnsi" w:cstheme="minorBidi"/>
      <w:szCs w:val="22"/>
    </w:rPr>
  </w:style>
  <w:style w:type="table" w:styleId="af">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b/>
    </w:rPr>
  </w:style>
  <w:style w:type="character" w:styleId="af1">
    <w:name w:val="Hyperlink"/>
    <w:basedOn w:val="a0"/>
    <w:uiPriority w:val="99"/>
    <w:qFormat/>
    <w:rPr>
      <w:color w:val="0000FF"/>
      <w:u w:val="single"/>
    </w:rPr>
  </w:style>
  <w:style w:type="character" w:styleId="af2">
    <w:name w:val="annotation reference"/>
    <w:basedOn w:val="a0"/>
    <w:qFormat/>
    <w:rPr>
      <w:sz w:val="21"/>
      <w:szCs w:val="21"/>
    </w:rPr>
  </w:style>
  <w:style w:type="paragraph" w:customStyle="1" w:styleId="11">
    <w:name w:val="样式1"/>
    <w:basedOn w:val="a"/>
    <w:next w:val="a"/>
    <w:qFormat/>
    <w:pPr>
      <w:keepNext/>
      <w:keepLines/>
      <w:spacing w:before="260" w:after="260" w:line="25" w:lineRule="atLeast"/>
      <w:ind w:firstLineChars="200" w:firstLine="560"/>
      <w:outlineLvl w:val="1"/>
    </w:pPr>
    <w:rPr>
      <w:rFonts w:ascii="黑体" w:eastAsia="黑体" w:hAnsi="黑体" w:cs="黑体" w:hint="eastAsia"/>
      <w:bCs/>
      <w:sz w:val="28"/>
      <w:szCs w:val="28"/>
    </w:rPr>
  </w:style>
  <w:style w:type="paragraph" w:customStyle="1" w:styleId="p0">
    <w:name w:val="p0"/>
    <w:basedOn w:val="a"/>
    <w:qFormat/>
    <w:pPr>
      <w:widowControl/>
    </w:pPr>
    <w:rPr>
      <w:kern w:val="0"/>
      <w:szCs w:val="21"/>
    </w:rPr>
  </w:style>
  <w:style w:type="paragraph" w:customStyle="1" w:styleId="2">
    <w:name w:val="样式2"/>
    <w:basedOn w:val="a"/>
    <w:next w:val="a"/>
    <w:qFormat/>
    <w:pPr>
      <w:keepNext/>
      <w:keepLines/>
      <w:numPr>
        <w:numId w:val="1"/>
      </w:numPr>
      <w:spacing w:before="340" w:after="330" w:line="25" w:lineRule="atLeast"/>
      <w:outlineLvl w:val="0"/>
    </w:pPr>
    <w:rPr>
      <w:rFonts w:ascii="黑体" w:eastAsia="黑体" w:hAnsi="黑体" w:cs="黑体" w:hint="eastAsia"/>
      <w:bCs/>
      <w:kern w:val="44"/>
      <w:sz w:val="30"/>
      <w:szCs w:val="30"/>
    </w:rPr>
  </w:style>
  <w:style w:type="paragraph" w:customStyle="1" w:styleId="30">
    <w:name w:val="样式3"/>
    <w:basedOn w:val="a"/>
    <w:next w:val="a"/>
    <w:qFormat/>
    <w:pPr>
      <w:spacing w:beforeAutospacing="1" w:afterAutospacing="1" w:line="25" w:lineRule="atLeast"/>
      <w:ind w:firstLineChars="200" w:firstLine="480"/>
      <w:jc w:val="left"/>
      <w:outlineLvl w:val="2"/>
    </w:pPr>
    <w:rPr>
      <w:rFonts w:ascii="黑体" w:eastAsia="黑体" w:hAnsi="黑体" w:hint="eastAsia"/>
      <w:kern w:val="0"/>
      <w:sz w:val="24"/>
    </w:rPr>
  </w:style>
  <w:style w:type="paragraph" w:customStyle="1" w:styleId="4">
    <w:name w:val="样式4"/>
    <w:basedOn w:val="a"/>
    <w:link w:val="4Char"/>
    <w:qFormat/>
    <w:pPr>
      <w:spacing w:line="300" w:lineRule="auto"/>
      <w:ind w:firstLine="420"/>
    </w:pPr>
    <w:rPr>
      <w:rFonts w:ascii="宋体" w:hAnsi="宋体" w:cs="宋体" w:hint="eastAsia"/>
      <w:sz w:val="24"/>
    </w:rPr>
  </w:style>
  <w:style w:type="paragraph" w:customStyle="1" w:styleId="5">
    <w:name w:val="样式5"/>
    <w:basedOn w:val="a"/>
    <w:qFormat/>
    <w:pPr>
      <w:spacing w:line="25" w:lineRule="atLeast"/>
      <w:ind w:firstLineChars="200" w:firstLine="420"/>
      <w:jc w:val="center"/>
    </w:pPr>
    <w:rPr>
      <w:rFonts w:ascii="黑体" w:eastAsia="黑体" w:hAnsi="黑体" w:cs="黑体" w:hint="eastAsia"/>
    </w:rPr>
  </w:style>
  <w:style w:type="character" w:customStyle="1" w:styleId="4Char">
    <w:name w:val="样式4 Char"/>
    <w:link w:val="4"/>
    <w:qFormat/>
    <w:rPr>
      <w:rFonts w:ascii="宋体" w:hAnsi="宋体" w:cs="宋体" w:hint="eastAsia"/>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6">
    <w:name w:val="样式6"/>
    <w:basedOn w:val="a"/>
    <w:link w:val="6Char"/>
    <w:qFormat/>
    <w:pPr>
      <w:tabs>
        <w:tab w:val="right" w:leader="dot" w:pos="8306"/>
      </w:tabs>
    </w:pPr>
    <w:rPr>
      <w:rFonts w:ascii="黑体" w:eastAsia="黑体" w:hAnsi="黑体" w:cs="黑体" w:hint="eastAsia"/>
      <w:sz w:val="24"/>
    </w:rPr>
  </w:style>
  <w:style w:type="paragraph" w:customStyle="1" w:styleId="7">
    <w:name w:val="样式7"/>
    <w:basedOn w:val="a"/>
    <w:qFormat/>
    <w:pPr>
      <w:tabs>
        <w:tab w:val="right" w:leader="dot" w:pos="8306"/>
      </w:tabs>
      <w:ind w:leftChars="200" w:left="200"/>
    </w:pPr>
    <w:rPr>
      <w:rFonts w:ascii="宋体" w:hAnsi="宋体" w:cs="宋体" w:hint="eastAsia"/>
      <w:sz w:val="24"/>
    </w:rPr>
  </w:style>
  <w:style w:type="paragraph" w:customStyle="1" w:styleId="8">
    <w:name w:val="样式8"/>
    <w:basedOn w:val="a"/>
    <w:qFormat/>
    <w:pPr>
      <w:tabs>
        <w:tab w:val="right" w:leader="dot" w:pos="8306"/>
      </w:tabs>
      <w:ind w:leftChars="400" w:left="400"/>
    </w:pPr>
    <w:rPr>
      <w:rFonts w:asciiTheme="minorHAnsi" w:eastAsiaTheme="minorEastAsia" w:hAnsiTheme="minorHAnsi" w:cstheme="minorEastAsia"/>
      <w:sz w:val="24"/>
    </w:rPr>
  </w:style>
  <w:style w:type="character" w:customStyle="1" w:styleId="6Char">
    <w:name w:val="样式6 Char"/>
    <w:link w:val="6"/>
    <w:qFormat/>
    <w:rPr>
      <w:rFonts w:ascii="黑体" w:eastAsia="黑体" w:hAnsi="黑体" w:cs="黑体" w:hint="eastAsia"/>
      <w:sz w:val="24"/>
    </w:rPr>
  </w:style>
  <w:style w:type="character" w:customStyle="1" w:styleId="aa">
    <w:name w:val="页眉 字符"/>
    <w:basedOn w:val="a0"/>
    <w:link w:val="a9"/>
    <w:uiPriority w:val="99"/>
    <w:qFormat/>
    <w:rPr>
      <w:kern w:val="2"/>
      <w:sz w:val="18"/>
      <w:szCs w:val="24"/>
    </w:rPr>
  </w:style>
  <w:style w:type="character" w:customStyle="1" w:styleId="a8">
    <w:name w:val="页脚 字符"/>
    <w:basedOn w:val="a0"/>
    <w:link w:val="a7"/>
    <w:uiPriority w:val="99"/>
    <w:qFormat/>
    <w:rPr>
      <w:kern w:val="2"/>
      <w:sz w:val="18"/>
      <w:szCs w:val="24"/>
    </w:rPr>
  </w:style>
  <w:style w:type="paragraph" w:styleId="af3">
    <w:name w:val="List Paragraph"/>
    <w:basedOn w:val="a"/>
    <w:uiPriority w:val="99"/>
    <w:qFormat/>
    <w:pPr>
      <w:ind w:firstLineChars="200" w:firstLine="420"/>
    </w:pPr>
  </w:style>
  <w:style w:type="paragraph" w:customStyle="1" w:styleId="12">
    <w:name w:val="修订1"/>
    <w:hidden/>
    <w:uiPriority w:val="99"/>
    <w:semiHidden/>
    <w:qFormat/>
    <w:rPr>
      <w:kern w:val="2"/>
      <w:sz w:val="21"/>
      <w:szCs w:val="24"/>
    </w:rPr>
  </w:style>
  <w:style w:type="character" w:customStyle="1" w:styleId="a5">
    <w:name w:val="批注文字 字符"/>
    <w:basedOn w:val="a0"/>
    <w:link w:val="a4"/>
    <w:qFormat/>
    <w:rPr>
      <w:kern w:val="2"/>
      <w:sz w:val="21"/>
      <w:szCs w:val="24"/>
    </w:rPr>
  </w:style>
  <w:style w:type="character" w:customStyle="1" w:styleId="ad">
    <w:name w:val="批注主题 字符"/>
    <w:basedOn w:val="a5"/>
    <w:link w:val="ac"/>
    <w:qFormat/>
    <w:rPr>
      <w:b/>
      <w:bCs/>
      <w:kern w:val="2"/>
      <w:sz w:val="21"/>
      <w:szCs w:val="24"/>
    </w:rPr>
  </w:style>
  <w:style w:type="paragraph" w:customStyle="1" w:styleId="af4">
    <w:name w:val="论文正文"/>
    <w:basedOn w:val="a"/>
    <w:link w:val="af5"/>
    <w:qFormat/>
    <w:pPr>
      <w:spacing w:line="25" w:lineRule="atLeast"/>
      <w:ind w:firstLine="420"/>
    </w:pPr>
    <w:rPr>
      <w:rFonts w:asciiTheme="minorEastAsia" w:eastAsiaTheme="minorEastAsia" w:hAnsiTheme="minorEastAsia" w:cs="宋体"/>
      <w:sz w:val="24"/>
    </w:rPr>
  </w:style>
  <w:style w:type="paragraph" w:customStyle="1" w:styleId="13">
    <w:name w:val="论文正文1"/>
    <w:basedOn w:val="a"/>
    <w:link w:val="14"/>
    <w:pPr>
      <w:spacing w:line="25" w:lineRule="atLeast"/>
      <w:ind w:firstLineChars="200" w:firstLine="480"/>
    </w:pPr>
    <w:rPr>
      <w:rFonts w:ascii="宋体" w:hAnsi="宋体" w:cs="宋体"/>
      <w:sz w:val="24"/>
    </w:rPr>
  </w:style>
  <w:style w:type="character" w:customStyle="1" w:styleId="af5">
    <w:name w:val="论文正文 字符"/>
    <w:basedOn w:val="a0"/>
    <w:link w:val="af4"/>
    <w:qFormat/>
    <w:rPr>
      <w:rFonts w:asciiTheme="minorEastAsia" w:eastAsiaTheme="minorEastAsia" w:hAnsiTheme="minorEastAsia" w:cs="宋体"/>
      <w:kern w:val="2"/>
      <w:sz w:val="24"/>
      <w:szCs w:val="24"/>
    </w:rPr>
  </w:style>
  <w:style w:type="paragraph" w:customStyle="1" w:styleId="21">
    <w:name w:val="论文正文2"/>
    <w:basedOn w:val="13"/>
    <w:link w:val="22"/>
    <w:qFormat/>
    <w:pPr>
      <w:spacing w:line="300" w:lineRule="auto"/>
    </w:pPr>
  </w:style>
  <w:style w:type="character" w:customStyle="1" w:styleId="14">
    <w:name w:val="论文正文1 字符"/>
    <w:basedOn w:val="a0"/>
    <w:link w:val="13"/>
    <w:qFormat/>
    <w:rPr>
      <w:rFonts w:ascii="宋体" w:hAnsi="宋体" w:cs="宋体"/>
      <w:kern w:val="2"/>
      <w:sz w:val="24"/>
      <w:szCs w:val="24"/>
    </w:rPr>
  </w:style>
  <w:style w:type="character" w:customStyle="1" w:styleId="22">
    <w:name w:val="论文正文2 字符"/>
    <w:basedOn w:val="14"/>
    <w:link w:val="21"/>
    <w:qFormat/>
    <w:rPr>
      <w:rFonts w:ascii="宋体" w:hAnsi="宋体" w:cs="宋体"/>
      <w:kern w:val="2"/>
      <w:sz w:val="24"/>
      <w:szCs w:val="24"/>
    </w:rPr>
  </w:style>
  <w:style w:type="paragraph" w:styleId="af6">
    <w:name w:val="Revision"/>
    <w:hidden/>
    <w:uiPriority w:val="99"/>
    <w:semiHidden/>
    <w:rsid w:val="007B633A"/>
    <w:rPr>
      <w:kern w:val="2"/>
      <w:sz w:val="21"/>
      <w:szCs w:val="24"/>
    </w:rPr>
  </w:style>
  <w:style w:type="character" w:customStyle="1" w:styleId="num">
    <w:name w:val="num"/>
    <w:basedOn w:val="a0"/>
    <w:rsid w:val="0091286F"/>
  </w:style>
  <w:style w:type="character" w:styleId="af7">
    <w:name w:val="FollowedHyperlink"/>
    <w:basedOn w:val="a0"/>
    <w:rsid w:val="000F41DC"/>
    <w:rPr>
      <w:color w:val="954F72" w:themeColor="followedHyperlink"/>
      <w:u w:val="single"/>
    </w:rPr>
  </w:style>
  <w:style w:type="numbering" w:customStyle="1" w:styleId="1">
    <w:name w:val="当前列表1"/>
    <w:uiPriority w:val="99"/>
    <w:rsid w:val="009708D2"/>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658130">
      <w:bodyDiv w:val="1"/>
      <w:marLeft w:val="0"/>
      <w:marRight w:val="0"/>
      <w:marTop w:val="0"/>
      <w:marBottom w:val="0"/>
      <w:divBdr>
        <w:top w:val="none" w:sz="0" w:space="0" w:color="auto"/>
        <w:left w:val="none" w:sz="0" w:space="0" w:color="auto"/>
        <w:bottom w:val="none" w:sz="0" w:space="0" w:color="auto"/>
        <w:right w:val="none" w:sz="0" w:space="0" w:color="auto"/>
      </w:divBdr>
    </w:div>
    <w:div w:id="327825777">
      <w:bodyDiv w:val="1"/>
      <w:marLeft w:val="0"/>
      <w:marRight w:val="0"/>
      <w:marTop w:val="0"/>
      <w:marBottom w:val="0"/>
      <w:divBdr>
        <w:top w:val="none" w:sz="0" w:space="0" w:color="auto"/>
        <w:left w:val="none" w:sz="0" w:space="0" w:color="auto"/>
        <w:bottom w:val="none" w:sz="0" w:space="0" w:color="auto"/>
        <w:right w:val="none" w:sz="0" w:space="0" w:color="auto"/>
      </w:divBdr>
    </w:div>
    <w:div w:id="355011609">
      <w:bodyDiv w:val="1"/>
      <w:marLeft w:val="0"/>
      <w:marRight w:val="0"/>
      <w:marTop w:val="0"/>
      <w:marBottom w:val="0"/>
      <w:divBdr>
        <w:top w:val="none" w:sz="0" w:space="0" w:color="auto"/>
        <w:left w:val="none" w:sz="0" w:space="0" w:color="auto"/>
        <w:bottom w:val="none" w:sz="0" w:space="0" w:color="auto"/>
        <w:right w:val="none" w:sz="0" w:space="0" w:color="auto"/>
      </w:divBdr>
    </w:div>
    <w:div w:id="480541775">
      <w:bodyDiv w:val="1"/>
      <w:marLeft w:val="0"/>
      <w:marRight w:val="0"/>
      <w:marTop w:val="0"/>
      <w:marBottom w:val="0"/>
      <w:divBdr>
        <w:top w:val="none" w:sz="0" w:space="0" w:color="auto"/>
        <w:left w:val="none" w:sz="0" w:space="0" w:color="auto"/>
        <w:bottom w:val="none" w:sz="0" w:space="0" w:color="auto"/>
        <w:right w:val="none" w:sz="0" w:space="0" w:color="auto"/>
      </w:divBdr>
    </w:div>
    <w:div w:id="488598121">
      <w:bodyDiv w:val="1"/>
      <w:marLeft w:val="0"/>
      <w:marRight w:val="0"/>
      <w:marTop w:val="0"/>
      <w:marBottom w:val="0"/>
      <w:divBdr>
        <w:top w:val="none" w:sz="0" w:space="0" w:color="auto"/>
        <w:left w:val="none" w:sz="0" w:space="0" w:color="auto"/>
        <w:bottom w:val="none" w:sz="0" w:space="0" w:color="auto"/>
        <w:right w:val="none" w:sz="0" w:space="0" w:color="auto"/>
      </w:divBdr>
    </w:div>
    <w:div w:id="735512168">
      <w:bodyDiv w:val="1"/>
      <w:marLeft w:val="0"/>
      <w:marRight w:val="0"/>
      <w:marTop w:val="0"/>
      <w:marBottom w:val="0"/>
      <w:divBdr>
        <w:top w:val="none" w:sz="0" w:space="0" w:color="auto"/>
        <w:left w:val="none" w:sz="0" w:space="0" w:color="auto"/>
        <w:bottom w:val="none" w:sz="0" w:space="0" w:color="auto"/>
        <w:right w:val="none" w:sz="0" w:space="0" w:color="auto"/>
      </w:divBdr>
    </w:div>
    <w:div w:id="757752018">
      <w:bodyDiv w:val="1"/>
      <w:marLeft w:val="0"/>
      <w:marRight w:val="0"/>
      <w:marTop w:val="0"/>
      <w:marBottom w:val="0"/>
      <w:divBdr>
        <w:top w:val="none" w:sz="0" w:space="0" w:color="auto"/>
        <w:left w:val="none" w:sz="0" w:space="0" w:color="auto"/>
        <w:bottom w:val="none" w:sz="0" w:space="0" w:color="auto"/>
        <w:right w:val="none" w:sz="0" w:space="0" w:color="auto"/>
      </w:divBdr>
    </w:div>
    <w:div w:id="808547586">
      <w:bodyDiv w:val="1"/>
      <w:marLeft w:val="0"/>
      <w:marRight w:val="0"/>
      <w:marTop w:val="0"/>
      <w:marBottom w:val="0"/>
      <w:divBdr>
        <w:top w:val="none" w:sz="0" w:space="0" w:color="auto"/>
        <w:left w:val="none" w:sz="0" w:space="0" w:color="auto"/>
        <w:bottom w:val="none" w:sz="0" w:space="0" w:color="auto"/>
        <w:right w:val="none" w:sz="0" w:space="0" w:color="auto"/>
      </w:divBdr>
    </w:div>
    <w:div w:id="866262182">
      <w:bodyDiv w:val="1"/>
      <w:marLeft w:val="0"/>
      <w:marRight w:val="0"/>
      <w:marTop w:val="0"/>
      <w:marBottom w:val="0"/>
      <w:divBdr>
        <w:top w:val="none" w:sz="0" w:space="0" w:color="auto"/>
        <w:left w:val="none" w:sz="0" w:space="0" w:color="auto"/>
        <w:bottom w:val="none" w:sz="0" w:space="0" w:color="auto"/>
        <w:right w:val="none" w:sz="0" w:space="0" w:color="auto"/>
      </w:divBdr>
    </w:div>
    <w:div w:id="1637754243">
      <w:bodyDiv w:val="1"/>
      <w:marLeft w:val="0"/>
      <w:marRight w:val="0"/>
      <w:marTop w:val="0"/>
      <w:marBottom w:val="0"/>
      <w:divBdr>
        <w:top w:val="none" w:sz="0" w:space="0" w:color="auto"/>
        <w:left w:val="none" w:sz="0" w:space="0" w:color="auto"/>
        <w:bottom w:val="none" w:sz="0" w:space="0" w:color="auto"/>
        <w:right w:val="none" w:sz="0" w:space="0" w:color="auto"/>
      </w:divBdr>
    </w:div>
    <w:div w:id="1841237935">
      <w:bodyDiv w:val="1"/>
      <w:marLeft w:val="0"/>
      <w:marRight w:val="0"/>
      <w:marTop w:val="0"/>
      <w:marBottom w:val="0"/>
      <w:divBdr>
        <w:top w:val="none" w:sz="0" w:space="0" w:color="auto"/>
        <w:left w:val="none" w:sz="0" w:space="0" w:color="auto"/>
        <w:bottom w:val="none" w:sz="0" w:space="0" w:color="auto"/>
        <w:right w:val="none" w:sz="0" w:space="0" w:color="auto"/>
      </w:divBdr>
    </w:div>
    <w:div w:id="1849051812">
      <w:bodyDiv w:val="1"/>
      <w:marLeft w:val="0"/>
      <w:marRight w:val="0"/>
      <w:marTop w:val="0"/>
      <w:marBottom w:val="0"/>
      <w:divBdr>
        <w:top w:val="none" w:sz="0" w:space="0" w:color="auto"/>
        <w:left w:val="none" w:sz="0" w:space="0" w:color="auto"/>
        <w:bottom w:val="none" w:sz="0" w:space="0" w:color="auto"/>
        <w:right w:val="none" w:sz="0" w:space="0" w:color="auto"/>
      </w:divBdr>
    </w:div>
    <w:div w:id="1888712497">
      <w:bodyDiv w:val="1"/>
      <w:marLeft w:val="0"/>
      <w:marRight w:val="0"/>
      <w:marTop w:val="0"/>
      <w:marBottom w:val="0"/>
      <w:divBdr>
        <w:top w:val="none" w:sz="0" w:space="0" w:color="auto"/>
        <w:left w:val="none" w:sz="0" w:space="0" w:color="auto"/>
        <w:bottom w:val="none" w:sz="0" w:space="0" w:color="auto"/>
        <w:right w:val="none" w:sz="0" w:space="0" w:color="auto"/>
      </w:divBdr>
    </w:div>
    <w:div w:id="1995572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comments" Target="comments.xm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header" Target="header9.xml"/><Relationship Id="rId11" Type="http://schemas.openxmlformats.org/officeDocument/2006/relationships/header" Target="header3.xml"/><Relationship Id="rId24" Type="http://schemas.microsoft.com/office/2018/08/relationships/commentsExtensible" Target="commentsExtensible.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2.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eader" Target="header8.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header" Target="header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microsoft.com/office/2016/09/relationships/commentsIds" Target="commentsId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00819AF-268E-4F79-B96F-D5273CB066D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60</Pages>
  <Words>7285</Words>
  <Characters>41528</Characters>
  <Application>Microsoft Office Word</Application>
  <DocSecurity>0</DocSecurity>
  <Lines>346</Lines>
  <Paragraphs>97</Paragraphs>
  <ScaleCrop>false</ScaleCrop>
  <Company>HP Inc.</Company>
  <LinksUpToDate>false</LinksUpToDate>
  <CharactersWithSpaces>48716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Souokarin</dc:creator>
  <cp:lastModifiedBy>Microsoft Office User</cp:lastModifiedBy>
  <cp:revision>59</cp:revision>
  <cp:lastPrinted>2023-05-18T06:04:00Z</cp:lastPrinted>
  <dcterms:created xsi:type="dcterms:W3CDTF">2023-11-26T09:16:00Z</dcterms:created>
  <dcterms:modified xsi:type="dcterms:W3CDTF">2024-03-22T12:51:00Z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FC51149CBA1449669D667AF94DAA475C_13</vt:lpwstr>
  </property>
</Properties>
</file>